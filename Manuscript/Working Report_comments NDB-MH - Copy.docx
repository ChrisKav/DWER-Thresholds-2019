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271E08" w14:textId="77777777" w:rsidR="001D584F" w:rsidRPr="003B09F5" w:rsidRDefault="005D6919">
      <w:pPr>
        <w:pStyle w:val="Title"/>
        <w:rPr>
          <w:rFonts w:ascii="Times New Roman" w:hAnsi="Times New Roman" w:cs="Times New Roman"/>
          <w:color w:val="auto"/>
        </w:rPr>
      </w:pPr>
      <w:r w:rsidRPr="003B09F5">
        <w:rPr>
          <w:rFonts w:ascii="Times New Roman" w:hAnsi="Times New Roman" w:cs="Times New Roman"/>
          <w:color w:val="auto"/>
        </w:rPr>
        <w:t>Review of 2030 Proposed Revised Water Thresholds - Gnangara Mound</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77777777" w:rsidR="001D584F" w:rsidRPr="003B09F5" w:rsidRDefault="005D6919">
      <w:pPr>
        <w:pStyle w:val="Date"/>
        <w:rPr>
          <w:rFonts w:ascii="Times New Roman" w:hAnsi="Times New Roman" w:cs="Times New Roman"/>
        </w:rPr>
      </w:pPr>
      <w:r w:rsidRPr="003B09F5">
        <w:rPr>
          <w:rFonts w:ascii="Times New Roman" w:hAnsi="Times New Roman" w:cs="Times New Roman"/>
        </w:rPr>
        <w:t>29 November, 2019</w:t>
      </w:r>
    </w:p>
    <w:p w14:paraId="7BF01C04" w14:textId="77777777" w:rsidR="009A07B3" w:rsidRDefault="009A07B3" w:rsidP="008E597C">
      <w:pPr>
        <w:pStyle w:val="Heading1"/>
        <w:rPr>
          <w:rFonts w:cs="Times New Roman"/>
        </w:rPr>
        <w:sectPr w:rsidR="009A07B3" w:rsidSect="009A07B3">
          <w:footerReference w:type="default" r:id="rId8"/>
          <w:pgSz w:w="12240" w:h="15840"/>
          <w:pgMar w:top="1440" w:right="1440" w:bottom="1440" w:left="1440" w:header="720" w:footer="720" w:gutter="0"/>
          <w:pgNumType w:fmt="lowerRoman" w:start="1"/>
          <w:cols w:space="720"/>
        </w:sectPr>
      </w:pPr>
      <w:bookmarkStart w:id="0" w:name="executive-summary"/>
    </w:p>
    <w:p w14:paraId="5E9CA2DC" w14:textId="3FF382DD" w:rsidR="000966A6" w:rsidRDefault="005D6919" w:rsidP="008E597C">
      <w:pPr>
        <w:pStyle w:val="Heading1"/>
        <w:rPr>
          <w:rFonts w:cs="Times New Roman"/>
        </w:rPr>
      </w:pPr>
      <w:bookmarkStart w:id="1" w:name="_Toc26198076"/>
      <w:r w:rsidRPr="003B09F5">
        <w:rPr>
          <w:rFonts w:cs="Times New Roman"/>
        </w:rPr>
        <w:lastRenderedPageBreak/>
        <w:t>Executive Summary</w:t>
      </w:r>
      <w:bookmarkEnd w:id="0"/>
      <w:bookmarkEnd w:id="1"/>
    </w:p>
    <w:p w14:paraId="383AF2BC" w14:textId="77777777" w:rsidR="008E597C" w:rsidRDefault="008E597C" w:rsidP="008E597C">
      <w:pPr>
        <w:pStyle w:val="BodyText"/>
        <w:sectPr w:rsidR="008E597C" w:rsidSect="009A07B3">
          <w:pgSz w:w="12240" w:h="15840"/>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3174B4AF" w14:textId="77B4B1EE" w:rsidR="009A07B3"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26198076" w:history="1">
            <w:r w:rsidR="009A07B3" w:rsidRPr="008742A9">
              <w:rPr>
                <w:rStyle w:val="Hyperlink"/>
                <w:rFonts w:cs="Times New Roman"/>
                <w:noProof/>
              </w:rPr>
              <w:t>Executive Summary</w:t>
            </w:r>
            <w:r w:rsidR="009A07B3">
              <w:rPr>
                <w:noProof/>
                <w:webHidden/>
              </w:rPr>
              <w:tab/>
            </w:r>
            <w:r w:rsidR="009A07B3">
              <w:rPr>
                <w:noProof/>
                <w:webHidden/>
              </w:rPr>
              <w:fldChar w:fldCharType="begin"/>
            </w:r>
            <w:r w:rsidR="009A07B3">
              <w:rPr>
                <w:noProof/>
                <w:webHidden/>
              </w:rPr>
              <w:instrText xml:space="preserve"> PAGEREF _Toc26198076 \h </w:instrText>
            </w:r>
            <w:r w:rsidR="009A07B3">
              <w:rPr>
                <w:noProof/>
                <w:webHidden/>
              </w:rPr>
            </w:r>
            <w:r w:rsidR="009A07B3">
              <w:rPr>
                <w:noProof/>
                <w:webHidden/>
              </w:rPr>
              <w:fldChar w:fldCharType="separate"/>
            </w:r>
            <w:r w:rsidR="009A07B3">
              <w:rPr>
                <w:noProof/>
                <w:webHidden/>
              </w:rPr>
              <w:t>i</w:t>
            </w:r>
            <w:r w:rsidR="009A07B3">
              <w:rPr>
                <w:noProof/>
                <w:webHidden/>
              </w:rPr>
              <w:fldChar w:fldCharType="end"/>
            </w:r>
          </w:hyperlink>
        </w:p>
        <w:p w14:paraId="65446B59" w14:textId="6F0E1A58" w:rsidR="009A07B3" w:rsidRDefault="005861C8">
          <w:pPr>
            <w:pStyle w:val="TOC1"/>
            <w:tabs>
              <w:tab w:val="right" w:leader="dot" w:pos="9350"/>
            </w:tabs>
            <w:rPr>
              <w:rFonts w:eastAsiaTheme="minorEastAsia"/>
              <w:noProof/>
              <w:sz w:val="22"/>
              <w:szCs w:val="22"/>
              <w:lang w:val="en-AU" w:eastAsia="en-AU"/>
            </w:rPr>
          </w:pPr>
          <w:hyperlink w:anchor="_Toc26198077" w:history="1">
            <w:r w:rsidR="009A07B3" w:rsidRPr="008742A9">
              <w:rPr>
                <w:rStyle w:val="Hyperlink"/>
                <w:rFonts w:cs="Times New Roman"/>
                <w:noProof/>
              </w:rPr>
              <w:t>Introduction</w:t>
            </w:r>
            <w:r w:rsidR="009A07B3">
              <w:rPr>
                <w:noProof/>
                <w:webHidden/>
              </w:rPr>
              <w:tab/>
            </w:r>
            <w:r w:rsidR="009A07B3">
              <w:rPr>
                <w:noProof/>
                <w:webHidden/>
              </w:rPr>
              <w:fldChar w:fldCharType="begin"/>
            </w:r>
            <w:r w:rsidR="009A07B3">
              <w:rPr>
                <w:noProof/>
                <w:webHidden/>
              </w:rPr>
              <w:instrText xml:space="preserve"> PAGEREF _Toc26198077 \h </w:instrText>
            </w:r>
            <w:r w:rsidR="009A07B3">
              <w:rPr>
                <w:noProof/>
                <w:webHidden/>
              </w:rPr>
            </w:r>
            <w:r w:rsidR="009A07B3">
              <w:rPr>
                <w:noProof/>
                <w:webHidden/>
              </w:rPr>
              <w:fldChar w:fldCharType="separate"/>
            </w:r>
            <w:r w:rsidR="009A07B3">
              <w:rPr>
                <w:noProof/>
                <w:webHidden/>
              </w:rPr>
              <w:t>1</w:t>
            </w:r>
            <w:r w:rsidR="009A07B3">
              <w:rPr>
                <w:noProof/>
                <w:webHidden/>
              </w:rPr>
              <w:fldChar w:fldCharType="end"/>
            </w:r>
          </w:hyperlink>
        </w:p>
        <w:p w14:paraId="0CD72401" w14:textId="285E3976" w:rsidR="009A07B3" w:rsidRDefault="005861C8">
          <w:pPr>
            <w:pStyle w:val="TOC2"/>
            <w:tabs>
              <w:tab w:val="right" w:leader="dot" w:pos="9350"/>
            </w:tabs>
            <w:rPr>
              <w:rFonts w:eastAsiaTheme="minorEastAsia"/>
              <w:noProof/>
              <w:sz w:val="22"/>
              <w:szCs w:val="22"/>
              <w:lang w:val="en-AU" w:eastAsia="en-AU"/>
            </w:rPr>
          </w:pPr>
          <w:hyperlink w:anchor="_Toc26198078" w:history="1">
            <w:r w:rsidR="009A07B3" w:rsidRPr="008742A9">
              <w:rPr>
                <w:rStyle w:val="Hyperlink"/>
                <w:rFonts w:cs="Times New Roman"/>
                <w:noProof/>
              </w:rPr>
              <w:t>Scope of study</w:t>
            </w:r>
            <w:r w:rsidR="009A07B3">
              <w:rPr>
                <w:noProof/>
                <w:webHidden/>
              </w:rPr>
              <w:tab/>
            </w:r>
            <w:r w:rsidR="009A07B3">
              <w:rPr>
                <w:noProof/>
                <w:webHidden/>
              </w:rPr>
              <w:fldChar w:fldCharType="begin"/>
            </w:r>
            <w:r w:rsidR="009A07B3">
              <w:rPr>
                <w:noProof/>
                <w:webHidden/>
              </w:rPr>
              <w:instrText xml:space="preserve"> PAGEREF _Toc26198078 \h </w:instrText>
            </w:r>
            <w:r w:rsidR="009A07B3">
              <w:rPr>
                <w:noProof/>
                <w:webHidden/>
              </w:rPr>
            </w:r>
            <w:r w:rsidR="009A07B3">
              <w:rPr>
                <w:noProof/>
                <w:webHidden/>
              </w:rPr>
              <w:fldChar w:fldCharType="separate"/>
            </w:r>
            <w:r w:rsidR="009A07B3">
              <w:rPr>
                <w:noProof/>
                <w:webHidden/>
              </w:rPr>
              <w:t>1</w:t>
            </w:r>
            <w:r w:rsidR="009A07B3">
              <w:rPr>
                <w:noProof/>
                <w:webHidden/>
              </w:rPr>
              <w:fldChar w:fldCharType="end"/>
            </w:r>
          </w:hyperlink>
        </w:p>
        <w:p w14:paraId="348CF8B4" w14:textId="0F9130B7" w:rsidR="009A07B3" w:rsidRDefault="005861C8">
          <w:pPr>
            <w:pStyle w:val="TOC2"/>
            <w:tabs>
              <w:tab w:val="right" w:leader="dot" w:pos="9350"/>
            </w:tabs>
            <w:rPr>
              <w:rFonts w:eastAsiaTheme="minorEastAsia"/>
              <w:noProof/>
              <w:sz w:val="22"/>
              <w:szCs w:val="22"/>
              <w:lang w:val="en-AU" w:eastAsia="en-AU"/>
            </w:rPr>
          </w:pPr>
          <w:hyperlink w:anchor="_Toc26198079" w:history="1">
            <w:r w:rsidR="009A07B3" w:rsidRPr="008742A9">
              <w:rPr>
                <w:rStyle w:val="Hyperlink"/>
                <w:rFonts w:cs="Times New Roman"/>
                <w:noProof/>
              </w:rPr>
              <w:t>Structure of report</w:t>
            </w:r>
            <w:r w:rsidR="009A07B3">
              <w:rPr>
                <w:noProof/>
                <w:webHidden/>
              </w:rPr>
              <w:tab/>
            </w:r>
            <w:r w:rsidR="009A07B3">
              <w:rPr>
                <w:noProof/>
                <w:webHidden/>
              </w:rPr>
              <w:fldChar w:fldCharType="begin"/>
            </w:r>
            <w:r w:rsidR="009A07B3">
              <w:rPr>
                <w:noProof/>
                <w:webHidden/>
              </w:rPr>
              <w:instrText xml:space="preserve"> PAGEREF _Toc26198079 \h </w:instrText>
            </w:r>
            <w:r w:rsidR="009A07B3">
              <w:rPr>
                <w:noProof/>
                <w:webHidden/>
              </w:rPr>
            </w:r>
            <w:r w:rsidR="009A07B3">
              <w:rPr>
                <w:noProof/>
                <w:webHidden/>
              </w:rPr>
              <w:fldChar w:fldCharType="separate"/>
            </w:r>
            <w:r w:rsidR="009A07B3">
              <w:rPr>
                <w:noProof/>
                <w:webHidden/>
              </w:rPr>
              <w:t>2</w:t>
            </w:r>
            <w:r w:rsidR="009A07B3">
              <w:rPr>
                <w:noProof/>
                <w:webHidden/>
              </w:rPr>
              <w:fldChar w:fldCharType="end"/>
            </w:r>
          </w:hyperlink>
        </w:p>
        <w:p w14:paraId="1F2DF007" w14:textId="3A02E31B" w:rsidR="009A07B3" w:rsidRDefault="005861C8">
          <w:pPr>
            <w:pStyle w:val="TOC1"/>
            <w:tabs>
              <w:tab w:val="right" w:leader="dot" w:pos="9350"/>
            </w:tabs>
            <w:rPr>
              <w:rFonts w:eastAsiaTheme="minorEastAsia"/>
              <w:noProof/>
              <w:sz w:val="22"/>
              <w:szCs w:val="22"/>
              <w:lang w:val="en-AU" w:eastAsia="en-AU"/>
            </w:rPr>
          </w:pPr>
          <w:hyperlink w:anchor="_Toc26198080" w:history="1">
            <w:r w:rsidR="009A07B3" w:rsidRPr="008742A9">
              <w:rPr>
                <w:rStyle w:val="Hyperlink"/>
                <w:rFonts w:cs="Times New Roman"/>
                <w:noProof/>
              </w:rPr>
              <w:t>Methodology</w:t>
            </w:r>
            <w:r w:rsidR="009A07B3">
              <w:rPr>
                <w:noProof/>
                <w:webHidden/>
              </w:rPr>
              <w:tab/>
            </w:r>
            <w:r w:rsidR="009A07B3">
              <w:rPr>
                <w:noProof/>
                <w:webHidden/>
              </w:rPr>
              <w:fldChar w:fldCharType="begin"/>
            </w:r>
            <w:r w:rsidR="009A07B3">
              <w:rPr>
                <w:noProof/>
                <w:webHidden/>
              </w:rPr>
              <w:instrText xml:space="preserve"> PAGEREF _Toc26198080 \h </w:instrText>
            </w:r>
            <w:r w:rsidR="009A07B3">
              <w:rPr>
                <w:noProof/>
                <w:webHidden/>
              </w:rPr>
            </w:r>
            <w:r w:rsidR="009A07B3">
              <w:rPr>
                <w:noProof/>
                <w:webHidden/>
              </w:rPr>
              <w:fldChar w:fldCharType="separate"/>
            </w:r>
            <w:r w:rsidR="009A07B3">
              <w:rPr>
                <w:noProof/>
                <w:webHidden/>
              </w:rPr>
              <w:t>5</w:t>
            </w:r>
            <w:r w:rsidR="009A07B3">
              <w:rPr>
                <w:noProof/>
                <w:webHidden/>
              </w:rPr>
              <w:fldChar w:fldCharType="end"/>
            </w:r>
          </w:hyperlink>
        </w:p>
        <w:p w14:paraId="405DFFD4" w14:textId="15B135A7" w:rsidR="009A07B3" w:rsidRDefault="005861C8">
          <w:pPr>
            <w:pStyle w:val="TOC2"/>
            <w:tabs>
              <w:tab w:val="right" w:leader="dot" w:pos="9350"/>
            </w:tabs>
            <w:rPr>
              <w:rFonts w:eastAsiaTheme="minorEastAsia"/>
              <w:noProof/>
              <w:sz w:val="22"/>
              <w:szCs w:val="22"/>
              <w:lang w:val="en-AU" w:eastAsia="en-AU"/>
            </w:rPr>
          </w:pPr>
          <w:hyperlink w:anchor="_Toc26198081" w:history="1">
            <w:r w:rsidR="009A07B3" w:rsidRPr="008742A9">
              <w:rPr>
                <w:rStyle w:val="Hyperlink"/>
                <w:rFonts w:cs="Times New Roman"/>
                <w:noProof/>
              </w:rPr>
              <w:t>Vegetation monitoring</w:t>
            </w:r>
            <w:r w:rsidR="009A07B3">
              <w:rPr>
                <w:noProof/>
                <w:webHidden/>
              </w:rPr>
              <w:tab/>
            </w:r>
            <w:r w:rsidR="009A07B3">
              <w:rPr>
                <w:noProof/>
                <w:webHidden/>
              </w:rPr>
              <w:fldChar w:fldCharType="begin"/>
            </w:r>
            <w:r w:rsidR="009A07B3">
              <w:rPr>
                <w:noProof/>
                <w:webHidden/>
              </w:rPr>
              <w:instrText xml:space="preserve"> PAGEREF _Toc26198081 \h </w:instrText>
            </w:r>
            <w:r w:rsidR="009A07B3">
              <w:rPr>
                <w:noProof/>
                <w:webHidden/>
              </w:rPr>
            </w:r>
            <w:r w:rsidR="009A07B3">
              <w:rPr>
                <w:noProof/>
                <w:webHidden/>
              </w:rPr>
              <w:fldChar w:fldCharType="separate"/>
            </w:r>
            <w:r w:rsidR="009A07B3">
              <w:rPr>
                <w:noProof/>
                <w:webHidden/>
              </w:rPr>
              <w:t>8</w:t>
            </w:r>
            <w:r w:rsidR="009A07B3">
              <w:rPr>
                <w:noProof/>
                <w:webHidden/>
              </w:rPr>
              <w:fldChar w:fldCharType="end"/>
            </w:r>
          </w:hyperlink>
        </w:p>
        <w:p w14:paraId="712C4633" w14:textId="40EEA21E" w:rsidR="009A07B3" w:rsidRDefault="005861C8">
          <w:pPr>
            <w:pStyle w:val="TOC2"/>
            <w:tabs>
              <w:tab w:val="right" w:leader="dot" w:pos="9350"/>
            </w:tabs>
            <w:rPr>
              <w:rFonts w:eastAsiaTheme="minorEastAsia"/>
              <w:noProof/>
              <w:sz w:val="22"/>
              <w:szCs w:val="22"/>
              <w:lang w:val="en-AU" w:eastAsia="en-AU"/>
            </w:rPr>
          </w:pPr>
          <w:hyperlink w:anchor="_Toc26198082" w:history="1">
            <w:r w:rsidR="009A07B3" w:rsidRPr="008742A9">
              <w:rPr>
                <w:rStyle w:val="Hyperlink"/>
                <w:rFonts w:cs="Times New Roman"/>
                <w:noProof/>
              </w:rPr>
              <w:t>Aquatic invertebrate monitoring</w:t>
            </w:r>
            <w:r w:rsidR="009A07B3">
              <w:rPr>
                <w:noProof/>
                <w:webHidden/>
              </w:rPr>
              <w:tab/>
            </w:r>
            <w:r w:rsidR="009A07B3">
              <w:rPr>
                <w:noProof/>
                <w:webHidden/>
              </w:rPr>
              <w:fldChar w:fldCharType="begin"/>
            </w:r>
            <w:r w:rsidR="009A07B3">
              <w:rPr>
                <w:noProof/>
                <w:webHidden/>
              </w:rPr>
              <w:instrText xml:space="preserve"> PAGEREF _Toc26198082 \h </w:instrText>
            </w:r>
            <w:r w:rsidR="009A07B3">
              <w:rPr>
                <w:noProof/>
                <w:webHidden/>
              </w:rPr>
            </w:r>
            <w:r w:rsidR="009A07B3">
              <w:rPr>
                <w:noProof/>
                <w:webHidden/>
              </w:rPr>
              <w:fldChar w:fldCharType="separate"/>
            </w:r>
            <w:r w:rsidR="009A07B3">
              <w:rPr>
                <w:noProof/>
                <w:webHidden/>
              </w:rPr>
              <w:t>9</w:t>
            </w:r>
            <w:r w:rsidR="009A07B3">
              <w:rPr>
                <w:noProof/>
                <w:webHidden/>
              </w:rPr>
              <w:fldChar w:fldCharType="end"/>
            </w:r>
          </w:hyperlink>
        </w:p>
        <w:p w14:paraId="4A8DF8BB" w14:textId="4781AD14" w:rsidR="009A07B3" w:rsidRDefault="005861C8">
          <w:pPr>
            <w:pStyle w:val="TOC2"/>
            <w:tabs>
              <w:tab w:val="right" w:leader="dot" w:pos="9350"/>
            </w:tabs>
            <w:rPr>
              <w:rFonts w:eastAsiaTheme="minorEastAsia"/>
              <w:noProof/>
              <w:sz w:val="22"/>
              <w:szCs w:val="22"/>
              <w:lang w:val="en-AU" w:eastAsia="en-AU"/>
            </w:rPr>
          </w:pPr>
          <w:hyperlink w:anchor="_Toc26198083" w:history="1">
            <w:r w:rsidR="009A07B3" w:rsidRPr="008742A9">
              <w:rPr>
                <w:rStyle w:val="Hyperlink"/>
                <w:rFonts w:cs="Times New Roman"/>
                <w:noProof/>
              </w:rPr>
              <w:t>Statistical analyses</w:t>
            </w:r>
            <w:r w:rsidR="009A07B3">
              <w:rPr>
                <w:noProof/>
                <w:webHidden/>
              </w:rPr>
              <w:tab/>
            </w:r>
            <w:r w:rsidR="009A07B3">
              <w:rPr>
                <w:noProof/>
                <w:webHidden/>
              </w:rPr>
              <w:fldChar w:fldCharType="begin"/>
            </w:r>
            <w:r w:rsidR="009A07B3">
              <w:rPr>
                <w:noProof/>
                <w:webHidden/>
              </w:rPr>
              <w:instrText xml:space="preserve"> PAGEREF _Toc26198083 \h </w:instrText>
            </w:r>
            <w:r w:rsidR="009A07B3">
              <w:rPr>
                <w:noProof/>
                <w:webHidden/>
              </w:rPr>
            </w:r>
            <w:r w:rsidR="009A07B3">
              <w:rPr>
                <w:noProof/>
                <w:webHidden/>
              </w:rPr>
              <w:fldChar w:fldCharType="separate"/>
            </w:r>
            <w:r w:rsidR="009A07B3">
              <w:rPr>
                <w:noProof/>
                <w:webHidden/>
              </w:rPr>
              <w:t>9</w:t>
            </w:r>
            <w:r w:rsidR="009A07B3">
              <w:rPr>
                <w:noProof/>
                <w:webHidden/>
              </w:rPr>
              <w:fldChar w:fldCharType="end"/>
            </w:r>
          </w:hyperlink>
        </w:p>
        <w:p w14:paraId="438BEE7B" w14:textId="2650195B" w:rsidR="009A07B3" w:rsidRDefault="005861C8">
          <w:pPr>
            <w:pStyle w:val="TOC2"/>
            <w:tabs>
              <w:tab w:val="right" w:leader="dot" w:pos="9350"/>
            </w:tabs>
            <w:rPr>
              <w:rFonts w:eastAsiaTheme="minorEastAsia"/>
              <w:noProof/>
              <w:sz w:val="22"/>
              <w:szCs w:val="22"/>
              <w:lang w:val="en-AU" w:eastAsia="en-AU"/>
            </w:rPr>
          </w:pPr>
          <w:hyperlink w:anchor="_Toc26198084" w:history="1">
            <w:r w:rsidR="009A07B3" w:rsidRPr="008742A9">
              <w:rPr>
                <w:rStyle w:val="Hyperlink"/>
                <w:rFonts w:cs="Times New Roman"/>
                <w:noProof/>
              </w:rPr>
              <w:t>Water quality monitoring</w:t>
            </w:r>
            <w:r w:rsidR="009A07B3">
              <w:rPr>
                <w:noProof/>
                <w:webHidden/>
              </w:rPr>
              <w:tab/>
            </w:r>
            <w:r w:rsidR="009A07B3">
              <w:rPr>
                <w:noProof/>
                <w:webHidden/>
              </w:rPr>
              <w:fldChar w:fldCharType="begin"/>
            </w:r>
            <w:r w:rsidR="009A07B3">
              <w:rPr>
                <w:noProof/>
                <w:webHidden/>
              </w:rPr>
              <w:instrText xml:space="preserve"> PAGEREF _Toc26198084 \h </w:instrText>
            </w:r>
            <w:r w:rsidR="009A07B3">
              <w:rPr>
                <w:noProof/>
                <w:webHidden/>
              </w:rPr>
            </w:r>
            <w:r w:rsidR="009A07B3">
              <w:rPr>
                <w:noProof/>
                <w:webHidden/>
              </w:rPr>
              <w:fldChar w:fldCharType="separate"/>
            </w:r>
            <w:r w:rsidR="009A07B3">
              <w:rPr>
                <w:noProof/>
                <w:webHidden/>
              </w:rPr>
              <w:t>10</w:t>
            </w:r>
            <w:r w:rsidR="009A07B3">
              <w:rPr>
                <w:noProof/>
                <w:webHidden/>
              </w:rPr>
              <w:fldChar w:fldCharType="end"/>
            </w:r>
          </w:hyperlink>
        </w:p>
        <w:p w14:paraId="6A48C8A3" w14:textId="61F81562" w:rsidR="009A07B3" w:rsidRDefault="005861C8">
          <w:pPr>
            <w:pStyle w:val="TOC1"/>
            <w:tabs>
              <w:tab w:val="right" w:leader="dot" w:pos="9350"/>
            </w:tabs>
            <w:rPr>
              <w:rFonts w:eastAsiaTheme="minorEastAsia"/>
              <w:noProof/>
              <w:sz w:val="22"/>
              <w:szCs w:val="22"/>
              <w:lang w:val="en-AU" w:eastAsia="en-AU"/>
            </w:rPr>
          </w:pPr>
          <w:hyperlink w:anchor="_Toc26198085" w:history="1">
            <w:r w:rsidR="009A07B3" w:rsidRPr="008742A9">
              <w:rPr>
                <w:rStyle w:val="Hyperlink"/>
                <w:rFonts w:cs="Times New Roman"/>
                <w:noProof/>
              </w:rPr>
              <w:t>Individual wetland descriptions</w:t>
            </w:r>
            <w:r w:rsidR="009A07B3">
              <w:rPr>
                <w:noProof/>
                <w:webHidden/>
              </w:rPr>
              <w:tab/>
            </w:r>
            <w:r w:rsidR="009A07B3">
              <w:rPr>
                <w:noProof/>
                <w:webHidden/>
              </w:rPr>
              <w:fldChar w:fldCharType="begin"/>
            </w:r>
            <w:r w:rsidR="009A07B3">
              <w:rPr>
                <w:noProof/>
                <w:webHidden/>
              </w:rPr>
              <w:instrText xml:space="preserve"> PAGEREF _Toc26198085 \h </w:instrText>
            </w:r>
            <w:r w:rsidR="009A07B3">
              <w:rPr>
                <w:noProof/>
                <w:webHidden/>
              </w:rPr>
            </w:r>
            <w:r w:rsidR="009A07B3">
              <w:rPr>
                <w:noProof/>
                <w:webHidden/>
              </w:rPr>
              <w:fldChar w:fldCharType="separate"/>
            </w:r>
            <w:r w:rsidR="009A07B3">
              <w:rPr>
                <w:noProof/>
                <w:webHidden/>
              </w:rPr>
              <w:t>11</w:t>
            </w:r>
            <w:r w:rsidR="009A07B3">
              <w:rPr>
                <w:noProof/>
                <w:webHidden/>
              </w:rPr>
              <w:fldChar w:fldCharType="end"/>
            </w:r>
          </w:hyperlink>
        </w:p>
        <w:p w14:paraId="0545FAE5" w14:textId="374C9117" w:rsidR="009A07B3" w:rsidRDefault="005861C8">
          <w:pPr>
            <w:pStyle w:val="TOC2"/>
            <w:tabs>
              <w:tab w:val="right" w:leader="dot" w:pos="9350"/>
            </w:tabs>
            <w:rPr>
              <w:rFonts w:eastAsiaTheme="minorEastAsia"/>
              <w:noProof/>
              <w:sz w:val="22"/>
              <w:szCs w:val="22"/>
              <w:lang w:val="en-AU" w:eastAsia="en-AU"/>
            </w:rPr>
          </w:pPr>
          <w:hyperlink w:anchor="_Toc26198086" w:history="1">
            <w:r w:rsidR="009A07B3" w:rsidRPr="008742A9">
              <w:rPr>
                <w:rStyle w:val="Hyperlink"/>
                <w:rFonts w:cs="Times New Roman"/>
                <w:noProof/>
              </w:rPr>
              <w:t>Lake Goollelal</w:t>
            </w:r>
            <w:r w:rsidR="009A07B3">
              <w:rPr>
                <w:noProof/>
                <w:webHidden/>
              </w:rPr>
              <w:tab/>
            </w:r>
            <w:r w:rsidR="009A07B3">
              <w:rPr>
                <w:noProof/>
                <w:webHidden/>
              </w:rPr>
              <w:fldChar w:fldCharType="begin"/>
            </w:r>
            <w:r w:rsidR="009A07B3">
              <w:rPr>
                <w:noProof/>
                <w:webHidden/>
              </w:rPr>
              <w:instrText xml:space="preserve"> PAGEREF _Toc26198086 \h </w:instrText>
            </w:r>
            <w:r w:rsidR="009A07B3">
              <w:rPr>
                <w:noProof/>
                <w:webHidden/>
              </w:rPr>
            </w:r>
            <w:r w:rsidR="009A07B3">
              <w:rPr>
                <w:noProof/>
                <w:webHidden/>
              </w:rPr>
              <w:fldChar w:fldCharType="separate"/>
            </w:r>
            <w:r w:rsidR="009A07B3">
              <w:rPr>
                <w:noProof/>
                <w:webHidden/>
              </w:rPr>
              <w:t>11</w:t>
            </w:r>
            <w:r w:rsidR="009A07B3">
              <w:rPr>
                <w:noProof/>
                <w:webHidden/>
              </w:rPr>
              <w:fldChar w:fldCharType="end"/>
            </w:r>
          </w:hyperlink>
        </w:p>
        <w:p w14:paraId="68B6E952" w14:textId="38192A50" w:rsidR="009A07B3" w:rsidRDefault="005861C8">
          <w:pPr>
            <w:pStyle w:val="TOC3"/>
            <w:tabs>
              <w:tab w:val="right" w:leader="dot" w:pos="9350"/>
            </w:tabs>
            <w:rPr>
              <w:rFonts w:eastAsiaTheme="minorEastAsia"/>
              <w:noProof/>
              <w:sz w:val="22"/>
              <w:szCs w:val="22"/>
              <w:lang w:val="en-AU" w:eastAsia="en-AU"/>
            </w:rPr>
          </w:pPr>
          <w:hyperlink w:anchor="_Toc2619808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_Toc26198087 \h </w:instrText>
            </w:r>
            <w:r w:rsidR="009A07B3">
              <w:rPr>
                <w:noProof/>
                <w:webHidden/>
              </w:rPr>
            </w:r>
            <w:r w:rsidR="009A07B3">
              <w:rPr>
                <w:noProof/>
                <w:webHidden/>
              </w:rPr>
              <w:fldChar w:fldCharType="separate"/>
            </w:r>
            <w:r w:rsidR="009A07B3">
              <w:rPr>
                <w:noProof/>
                <w:webHidden/>
              </w:rPr>
              <w:t>11</w:t>
            </w:r>
            <w:r w:rsidR="009A07B3">
              <w:rPr>
                <w:noProof/>
                <w:webHidden/>
              </w:rPr>
              <w:fldChar w:fldCharType="end"/>
            </w:r>
          </w:hyperlink>
        </w:p>
        <w:p w14:paraId="4C21EF97" w14:textId="030E5A79" w:rsidR="009A07B3" w:rsidRDefault="005861C8">
          <w:pPr>
            <w:pStyle w:val="TOC3"/>
            <w:tabs>
              <w:tab w:val="right" w:leader="dot" w:pos="9350"/>
            </w:tabs>
            <w:rPr>
              <w:rFonts w:eastAsiaTheme="minorEastAsia"/>
              <w:noProof/>
              <w:sz w:val="22"/>
              <w:szCs w:val="22"/>
              <w:lang w:val="en-AU" w:eastAsia="en-AU"/>
            </w:rPr>
          </w:pPr>
          <w:hyperlink w:anchor="_Toc26198088"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_Toc26198088 \h </w:instrText>
            </w:r>
            <w:r w:rsidR="009A07B3">
              <w:rPr>
                <w:noProof/>
                <w:webHidden/>
              </w:rPr>
            </w:r>
            <w:r w:rsidR="009A07B3">
              <w:rPr>
                <w:noProof/>
                <w:webHidden/>
              </w:rPr>
              <w:fldChar w:fldCharType="separate"/>
            </w:r>
            <w:r w:rsidR="009A07B3">
              <w:rPr>
                <w:noProof/>
                <w:webHidden/>
              </w:rPr>
              <w:t>12</w:t>
            </w:r>
            <w:r w:rsidR="009A07B3">
              <w:rPr>
                <w:noProof/>
                <w:webHidden/>
              </w:rPr>
              <w:fldChar w:fldCharType="end"/>
            </w:r>
          </w:hyperlink>
        </w:p>
        <w:p w14:paraId="4CF156E9" w14:textId="3E4E88C1" w:rsidR="009A07B3" w:rsidRDefault="005861C8">
          <w:pPr>
            <w:pStyle w:val="TOC3"/>
            <w:tabs>
              <w:tab w:val="right" w:leader="dot" w:pos="9350"/>
            </w:tabs>
            <w:rPr>
              <w:rFonts w:eastAsiaTheme="minorEastAsia"/>
              <w:noProof/>
              <w:sz w:val="22"/>
              <w:szCs w:val="22"/>
              <w:lang w:val="en-AU" w:eastAsia="en-AU"/>
            </w:rPr>
          </w:pPr>
          <w:hyperlink w:anchor="_Toc26198089"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_Toc26198089 \h </w:instrText>
            </w:r>
            <w:r w:rsidR="009A07B3">
              <w:rPr>
                <w:noProof/>
                <w:webHidden/>
              </w:rPr>
            </w:r>
            <w:r w:rsidR="009A07B3">
              <w:rPr>
                <w:noProof/>
                <w:webHidden/>
              </w:rPr>
              <w:fldChar w:fldCharType="separate"/>
            </w:r>
            <w:r w:rsidR="009A07B3">
              <w:rPr>
                <w:noProof/>
                <w:webHidden/>
              </w:rPr>
              <w:t>14</w:t>
            </w:r>
            <w:r w:rsidR="009A07B3">
              <w:rPr>
                <w:noProof/>
                <w:webHidden/>
              </w:rPr>
              <w:fldChar w:fldCharType="end"/>
            </w:r>
          </w:hyperlink>
        </w:p>
        <w:p w14:paraId="61A0076D" w14:textId="0F5B486F" w:rsidR="009A07B3" w:rsidRDefault="005861C8">
          <w:pPr>
            <w:pStyle w:val="TOC3"/>
            <w:tabs>
              <w:tab w:val="right" w:leader="dot" w:pos="9350"/>
            </w:tabs>
            <w:rPr>
              <w:rFonts w:eastAsiaTheme="minorEastAsia"/>
              <w:noProof/>
              <w:sz w:val="22"/>
              <w:szCs w:val="22"/>
              <w:lang w:val="en-AU" w:eastAsia="en-AU"/>
            </w:rPr>
          </w:pPr>
          <w:hyperlink w:anchor="_Toc26198090"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_Toc26198090 \h </w:instrText>
            </w:r>
            <w:r w:rsidR="009A07B3">
              <w:rPr>
                <w:noProof/>
                <w:webHidden/>
              </w:rPr>
            </w:r>
            <w:r w:rsidR="009A07B3">
              <w:rPr>
                <w:noProof/>
                <w:webHidden/>
              </w:rPr>
              <w:fldChar w:fldCharType="separate"/>
            </w:r>
            <w:r w:rsidR="009A07B3">
              <w:rPr>
                <w:noProof/>
                <w:webHidden/>
              </w:rPr>
              <w:t>14</w:t>
            </w:r>
            <w:r w:rsidR="009A07B3">
              <w:rPr>
                <w:noProof/>
                <w:webHidden/>
              </w:rPr>
              <w:fldChar w:fldCharType="end"/>
            </w:r>
          </w:hyperlink>
        </w:p>
        <w:p w14:paraId="5349D82F" w14:textId="42D997C1" w:rsidR="009A07B3" w:rsidRDefault="005861C8">
          <w:pPr>
            <w:pStyle w:val="TOC3"/>
            <w:tabs>
              <w:tab w:val="right" w:leader="dot" w:pos="9350"/>
            </w:tabs>
            <w:rPr>
              <w:rFonts w:eastAsiaTheme="minorEastAsia"/>
              <w:noProof/>
              <w:sz w:val="22"/>
              <w:szCs w:val="22"/>
              <w:lang w:val="en-AU" w:eastAsia="en-AU"/>
            </w:rPr>
          </w:pPr>
          <w:hyperlink w:anchor="_Toc26198091"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_Toc26198091 \h </w:instrText>
            </w:r>
            <w:r w:rsidR="009A07B3">
              <w:rPr>
                <w:noProof/>
                <w:webHidden/>
              </w:rPr>
            </w:r>
            <w:r w:rsidR="009A07B3">
              <w:rPr>
                <w:noProof/>
                <w:webHidden/>
              </w:rPr>
              <w:fldChar w:fldCharType="separate"/>
            </w:r>
            <w:r w:rsidR="009A07B3">
              <w:rPr>
                <w:noProof/>
                <w:webHidden/>
              </w:rPr>
              <w:t>16</w:t>
            </w:r>
            <w:r w:rsidR="009A07B3">
              <w:rPr>
                <w:noProof/>
                <w:webHidden/>
              </w:rPr>
              <w:fldChar w:fldCharType="end"/>
            </w:r>
          </w:hyperlink>
        </w:p>
        <w:p w14:paraId="52F75904" w14:textId="156BE1B0" w:rsidR="009A07B3" w:rsidRDefault="005861C8">
          <w:pPr>
            <w:pStyle w:val="TOC2"/>
            <w:tabs>
              <w:tab w:val="right" w:leader="dot" w:pos="9350"/>
            </w:tabs>
            <w:rPr>
              <w:rFonts w:eastAsiaTheme="minorEastAsia"/>
              <w:noProof/>
              <w:sz w:val="22"/>
              <w:szCs w:val="22"/>
              <w:lang w:val="en-AU" w:eastAsia="en-AU"/>
            </w:rPr>
          </w:pPr>
          <w:hyperlink w:anchor="_Toc26198092" w:history="1">
            <w:r w:rsidR="009A07B3" w:rsidRPr="008742A9">
              <w:rPr>
                <w:rStyle w:val="Hyperlink"/>
                <w:rFonts w:cs="Times New Roman"/>
                <w:noProof/>
              </w:rPr>
              <w:t>Loch McNess</w:t>
            </w:r>
            <w:r w:rsidR="009A07B3">
              <w:rPr>
                <w:noProof/>
                <w:webHidden/>
              </w:rPr>
              <w:tab/>
            </w:r>
            <w:r w:rsidR="009A07B3">
              <w:rPr>
                <w:noProof/>
                <w:webHidden/>
              </w:rPr>
              <w:fldChar w:fldCharType="begin"/>
            </w:r>
            <w:r w:rsidR="009A07B3">
              <w:rPr>
                <w:noProof/>
                <w:webHidden/>
              </w:rPr>
              <w:instrText xml:space="preserve"> PAGEREF _Toc26198092 \h </w:instrText>
            </w:r>
            <w:r w:rsidR="009A07B3">
              <w:rPr>
                <w:noProof/>
                <w:webHidden/>
              </w:rPr>
            </w:r>
            <w:r w:rsidR="009A07B3">
              <w:rPr>
                <w:noProof/>
                <w:webHidden/>
              </w:rPr>
              <w:fldChar w:fldCharType="separate"/>
            </w:r>
            <w:r w:rsidR="009A07B3">
              <w:rPr>
                <w:noProof/>
                <w:webHidden/>
              </w:rPr>
              <w:t>19</w:t>
            </w:r>
            <w:r w:rsidR="009A07B3">
              <w:rPr>
                <w:noProof/>
                <w:webHidden/>
              </w:rPr>
              <w:fldChar w:fldCharType="end"/>
            </w:r>
          </w:hyperlink>
        </w:p>
        <w:p w14:paraId="761ED567" w14:textId="59B023B5" w:rsidR="009A07B3" w:rsidRDefault="005861C8">
          <w:pPr>
            <w:pStyle w:val="TOC3"/>
            <w:tabs>
              <w:tab w:val="right" w:leader="dot" w:pos="9350"/>
            </w:tabs>
            <w:rPr>
              <w:rFonts w:eastAsiaTheme="minorEastAsia"/>
              <w:noProof/>
              <w:sz w:val="22"/>
              <w:szCs w:val="22"/>
              <w:lang w:val="en-AU" w:eastAsia="en-AU"/>
            </w:rPr>
          </w:pPr>
          <w:hyperlink w:anchor="_Toc26198093"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_Toc26198093 \h </w:instrText>
            </w:r>
            <w:r w:rsidR="009A07B3">
              <w:rPr>
                <w:noProof/>
                <w:webHidden/>
              </w:rPr>
            </w:r>
            <w:r w:rsidR="009A07B3">
              <w:rPr>
                <w:noProof/>
                <w:webHidden/>
              </w:rPr>
              <w:fldChar w:fldCharType="separate"/>
            </w:r>
            <w:r w:rsidR="009A07B3">
              <w:rPr>
                <w:noProof/>
                <w:webHidden/>
              </w:rPr>
              <w:t>19</w:t>
            </w:r>
            <w:r w:rsidR="009A07B3">
              <w:rPr>
                <w:noProof/>
                <w:webHidden/>
              </w:rPr>
              <w:fldChar w:fldCharType="end"/>
            </w:r>
          </w:hyperlink>
        </w:p>
        <w:p w14:paraId="17EDC04A" w14:textId="3E285245" w:rsidR="009A07B3" w:rsidRDefault="005861C8">
          <w:pPr>
            <w:pStyle w:val="TOC3"/>
            <w:tabs>
              <w:tab w:val="right" w:leader="dot" w:pos="9350"/>
            </w:tabs>
            <w:rPr>
              <w:rFonts w:eastAsiaTheme="minorEastAsia"/>
              <w:noProof/>
              <w:sz w:val="22"/>
              <w:szCs w:val="22"/>
              <w:lang w:val="en-AU" w:eastAsia="en-AU"/>
            </w:rPr>
          </w:pPr>
          <w:hyperlink w:anchor="_Toc26198094"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_Toc26198094 \h </w:instrText>
            </w:r>
            <w:r w:rsidR="009A07B3">
              <w:rPr>
                <w:noProof/>
                <w:webHidden/>
              </w:rPr>
            </w:r>
            <w:r w:rsidR="009A07B3">
              <w:rPr>
                <w:noProof/>
                <w:webHidden/>
              </w:rPr>
              <w:fldChar w:fldCharType="separate"/>
            </w:r>
            <w:r w:rsidR="009A07B3">
              <w:rPr>
                <w:noProof/>
                <w:webHidden/>
              </w:rPr>
              <w:t>20</w:t>
            </w:r>
            <w:r w:rsidR="009A07B3">
              <w:rPr>
                <w:noProof/>
                <w:webHidden/>
              </w:rPr>
              <w:fldChar w:fldCharType="end"/>
            </w:r>
          </w:hyperlink>
        </w:p>
        <w:p w14:paraId="16F691B4" w14:textId="73D25DB2" w:rsidR="009A07B3" w:rsidRDefault="005861C8">
          <w:pPr>
            <w:pStyle w:val="TOC3"/>
            <w:tabs>
              <w:tab w:val="right" w:leader="dot" w:pos="9350"/>
            </w:tabs>
            <w:rPr>
              <w:rFonts w:eastAsiaTheme="minorEastAsia"/>
              <w:noProof/>
              <w:sz w:val="22"/>
              <w:szCs w:val="22"/>
              <w:lang w:val="en-AU" w:eastAsia="en-AU"/>
            </w:rPr>
          </w:pPr>
          <w:hyperlink w:anchor="_Toc26198095"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_Toc26198095 \h </w:instrText>
            </w:r>
            <w:r w:rsidR="009A07B3">
              <w:rPr>
                <w:noProof/>
                <w:webHidden/>
              </w:rPr>
            </w:r>
            <w:r w:rsidR="009A07B3">
              <w:rPr>
                <w:noProof/>
                <w:webHidden/>
              </w:rPr>
              <w:fldChar w:fldCharType="separate"/>
            </w:r>
            <w:r w:rsidR="009A07B3">
              <w:rPr>
                <w:noProof/>
                <w:webHidden/>
              </w:rPr>
              <w:t>23</w:t>
            </w:r>
            <w:r w:rsidR="009A07B3">
              <w:rPr>
                <w:noProof/>
                <w:webHidden/>
              </w:rPr>
              <w:fldChar w:fldCharType="end"/>
            </w:r>
          </w:hyperlink>
        </w:p>
        <w:p w14:paraId="0C40706C" w14:textId="362B1C0F" w:rsidR="009A07B3" w:rsidRDefault="005861C8">
          <w:pPr>
            <w:pStyle w:val="TOC3"/>
            <w:tabs>
              <w:tab w:val="right" w:leader="dot" w:pos="9350"/>
            </w:tabs>
            <w:rPr>
              <w:rFonts w:eastAsiaTheme="minorEastAsia"/>
              <w:noProof/>
              <w:sz w:val="22"/>
              <w:szCs w:val="22"/>
              <w:lang w:val="en-AU" w:eastAsia="en-AU"/>
            </w:rPr>
          </w:pPr>
          <w:hyperlink w:anchor="_Toc26198096"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_Toc26198096 \h </w:instrText>
            </w:r>
            <w:r w:rsidR="009A07B3">
              <w:rPr>
                <w:noProof/>
                <w:webHidden/>
              </w:rPr>
            </w:r>
            <w:r w:rsidR="009A07B3">
              <w:rPr>
                <w:noProof/>
                <w:webHidden/>
              </w:rPr>
              <w:fldChar w:fldCharType="separate"/>
            </w:r>
            <w:r w:rsidR="009A07B3">
              <w:rPr>
                <w:noProof/>
                <w:webHidden/>
              </w:rPr>
              <w:t>23</w:t>
            </w:r>
            <w:r w:rsidR="009A07B3">
              <w:rPr>
                <w:noProof/>
                <w:webHidden/>
              </w:rPr>
              <w:fldChar w:fldCharType="end"/>
            </w:r>
          </w:hyperlink>
        </w:p>
        <w:p w14:paraId="1F25A465" w14:textId="07C65DAD" w:rsidR="009A07B3" w:rsidRDefault="005861C8">
          <w:pPr>
            <w:pStyle w:val="TOC3"/>
            <w:tabs>
              <w:tab w:val="right" w:leader="dot" w:pos="9350"/>
            </w:tabs>
            <w:rPr>
              <w:rFonts w:eastAsiaTheme="minorEastAsia"/>
              <w:noProof/>
              <w:sz w:val="22"/>
              <w:szCs w:val="22"/>
              <w:lang w:val="en-AU" w:eastAsia="en-AU"/>
            </w:rPr>
          </w:pPr>
          <w:hyperlink w:anchor="_Toc26198097" w:history="1">
            <w:r w:rsidR="009A07B3" w:rsidRPr="008742A9">
              <w:rPr>
                <w:rStyle w:val="Hyperlink"/>
                <w:rFonts w:cs="Times New Roman"/>
                <w:noProof/>
              </w:rPr>
              <w:t>Aquatic macroinvertebrates</w:t>
            </w:r>
            <w:r w:rsidR="009A07B3">
              <w:rPr>
                <w:noProof/>
                <w:webHidden/>
              </w:rPr>
              <w:tab/>
            </w:r>
            <w:r w:rsidR="009A07B3">
              <w:rPr>
                <w:noProof/>
                <w:webHidden/>
              </w:rPr>
              <w:fldChar w:fldCharType="begin"/>
            </w:r>
            <w:r w:rsidR="009A07B3">
              <w:rPr>
                <w:noProof/>
                <w:webHidden/>
              </w:rPr>
              <w:instrText xml:space="preserve"> PAGEREF _Toc26198097 \h </w:instrText>
            </w:r>
            <w:r w:rsidR="009A07B3">
              <w:rPr>
                <w:noProof/>
                <w:webHidden/>
              </w:rPr>
            </w:r>
            <w:r w:rsidR="009A07B3">
              <w:rPr>
                <w:noProof/>
                <w:webHidden/>
              </w:rPr>
              <w:fldChar w:fldCharType="separate"/>
            </w:r>
            <w:r w:rsidR="009A07B3">
              <w:rPr>
                <w:noProof/>
                <w:webHidden/>
              </w:rPr>
              <w:t>23</w:t>
            </w:r>
            <w:r w:rsidR="009A07B3">
              <w:rPr>
                <w:noProof/>
                <w:webHidden/>
              </w:rPr>
              <w:fldChar w:fldCharType="end"/>
            </w:r>
          </w:hyperlink>
        </w:p>
        <w:p w14:paraId="02208346" w14:textId="60E03B4B" w:rsidR="009A07B3" w:rsidRDefault="005861C8">
          <w:pPr>
            <w:pStyle w:val="TOC2"/>
            <w:tabs>
              <w:tab w:val="right" w:leader="dot" w:pos="9350"/>
            </w:tabs>
            <w:rPr>
              <w:rFonts w:eastAsiaTheme="minorEastAsia"/>
              <w:noProof/>
              <w:sz w:val="22"/>
              <w:szCs w:val="22"/>
              <w:lang w:val="en-AU" w:eastAsia="en-AU"/>
            </w:rPr>
          </w:pPr>
          <w:hyperlink w:anchor="_Toc26198098" w:history="1">
            <w:r w:rsidR="009A07B3" w:rsidRPr="008742A9">
              <w:rPr>
                <w:rStyle w:val="Hyperlink"/>
                <w:rFonts w:cs="Times New Roman"/>
                <w:noProof/>
              </w:rPr>
              <w:t>Lake Yonderup</w:t>
            </w:r>
            <w:r w:rsidR="009A07B3">
              <w:rPr>
                <w:noProof/>
                <w:webHidden/>
              </w:rPr>
              <w:tab/>
            </w:r>
            <w:r w:rsidR="009A07B3">
              <w:rPr>
                <w:noProof/>
                <w:webHidden/>
              </w:rPr>
              <w:fldChar w:fldCharType="begin"/>
            </w:r>
            <w:r w:rsidR="009A07B3">
              <w:rPr>
                <w:noProof/>
                <w:webHidden/>
              </w:rPr>
              <w:instrText xml:space="preserve"> PAGEREF _Toc26198098 \h </w:instrText>
            </w:r>
            <w:r w:rsidR="009A07B3">
              <w:rPr>
                <w:noProof/>
                <w:webHidden/>
              </w:rPr>
            </w:r>
            <w:r w:rsidR="009A07B3">
              <w:rPr>
                <w:noProof/>
                <w:webHidden/>
              </w:rPr>
              <w:fldChar w:fldCharType="separate"/>
            </w:r>
            <w:r w:rsidR="009A07B3">
              <w:rPr>
                <w:noProof/>
                <w:webHidden/>
              </w:rPr>
              <w:t>27</w:t>
            </w:r>
            <w:r w:rsidR="009A07B3">
              <w:rPr>
                <w:noProof/>
                <w:webHidden/>
              </w:rPr>
              <w:fldChar w:fldCharType="end"/>
            </w:r>
          </w:hyperlink>
        </w:p>
        <w:p w14:paraId="3458B9F8" w14:textId="6A293872" w:rsidR="009A07B3" w:rsidRDefault="005861C8">
          <w:pPr>
            <w:pStyle w:val="TOC3"/>
            <w:tabs>
              <w:tab w:val="right" w:leader="dot" w:pos="9350"/>
            </w:tabs>
            <w:rPr>
              <w:rFonts w:eastAsiaTheme="minorEastAsia"/>
              <w:noProof/>
              <w:sz w:val="22"/>
              <w:szCs w:val="22"/>
              <w:lang w:val="en-AU" w:eastAsia="en-AU"/>
            </w:rPr>
          </w:pPr>
          <w:hyperlink w:anchor="_Toc26198099"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_Toc26198099 \h </w:instrText>
            </w:r>
            <w:r w:rsidR="009A07B3">
              <w:rPr>
                <w:noProof/>
                <w:webHidden/>
              </w:rPr>
            </w:r>
            <w:r w:rsidR="009A07B3">
              <w:rPr>
                <w:noProof/>
                <w:webHidden/>
              </w:rPr>
              <w:fldChar w:fldCharType="separate"/>
            </w:r>
            <w:r w:rsidR="009A07B3">
              <w:rPr>
                <w:noProof/>
                <w:webHidden/>
              </w:rPr>
              <w:t>27</w:t>
            </w:r>
            <w:r w:rsidR="009A07B3">
              <w:rPr>
                <w:noProof/>
                <w:webHidden/>
              </w:rPr>
              <w:fldChar w:fldCharType="end"/>
            </w:r>
          </w:hyperlink>
        </w:p>
        <w:p w14:paraId="4AE33902" w14:textId="12F7CC5F" w:rsidR="009A07B3" w:rsidRDefault="005861C8">
          <w:pPr>
            <w:pStyle w:val="TOC3"/>
            <w:tabs>
              <w:tab w:val="right" w:leader="dot" w:pos="9350"/>
            </w:tabs>
            <w:rPr>
              <w:rFonts w:eastAsiaTheme="minorEastAsia"/>
              <w:noProof/>
              <w:sz w:val="22"/>
              <w:szCs w:val="22"/>
              <w:lang w:val="en-AU" w:eastAsia="en-AU"/>
            </w:rPr>
          </w:pPr>
          <w:hyperlink w:anchor="_Toc26198100"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_Toc26198100 \h </w:instrText>
            </w:r>
            <w:r w:rsidR="009A07B3">
              <w:rPr>
                <w:noProof/>
                <w:webHidden/>
              </w:rPr>
            </w:r>
            <w:r w:rsidR="009A07B3">
              <w:rPr>
                <w:noProof/>
                <w:webHidden/>
              </w:rPr>
              <w:fldChar w:fldCharType="separate"/>
            </w:r>
            <w:r w:rsidR="009A07B3">
              <w:rPr>
                <w:noProof/>
                <w:webHidden/>
              </w:rPr>
              <w:t>27</w:t>
            </w:r>
            <w:r w:rsidR="009A07B3">
              <w:rPr>
                <w:noProof/>
                <w:webHidden/>
              </w:rPr>
              <w:fldChar w:fldCharType="end"/>
            </w:r>
          </w:hyperlink>
        </w:p>
        <w:p w14:paraId="0A0EF160" w14:textId="434488EF" w:rsidR="009A07B3" w:rsidRDefault="005861C8">
          <w:pPr>
            <w:pStyle w:val="TOC3"/>
            <w:tabs>
              <w:tab w:val="right" w:leader="dot" w:pos="9350"/>
            </w:tabs>
            <w:rPr>
              <w:rFonts w:eastAsiaTheme="minorEastAsia"/>
              <w:noProof/>
              <w:sz w:val="22"/>
              <w:szCs w:val="22"/>
              <w:lang w:val="en-AU" w:eastAsia="en-AU"/>
            </w:rPr>
          </w:pPr>
          <w:hyperlink w:anchor="_Toc26198101"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_Toc26198101 \h </w:instrText>
            </w:r>
            <w:r w:rsidR="009A07B3">
              <w:rPr>
                <w:noProof/>
                <w:webHidden/>
              </w:rPr>
            </w:r>
            <w:r w:rsidR="009A07B3">
              <w:rPr>
                <w:noProof/>
                <w:webHidden/>
              </w:rPr>
              <w:fldChar w:fldCharType="separate"/>
            </w:r>
            <w:r w:rsidR="009A07B3">
              <w:rPr>
                <w:noProof/>
                <w:webHidden/>
              </w:rPr>
              <w:t>31</w:t>
            </w:r>
            <w:r w:rsidR="009A07B3">
              <w:rPr>
                <w:noProof/>
                <w:webHidden/>
              </w:rPr>
              <w:fldChar w:fldCharType="end"/>
            </w:r>
          </w:hyperlink>
        </w:p>
        <w:p w14:paraId="7A4E95B6" w14:textId="5C22E04C" w:rsidR="009A07B3" w:rsidRDefault="005861C8">
          <w:pPr>
            <w:pStyle w:val="TOC3"/>
            <w:tabs>
              <w:tab w:val="right" w:leader="dot" w:pos="9350"/>
            </w:tabs>
            <w:rPr>
              <w:rFonts w:eastAsiaTheme="minorEastAsia"/>
              <w:noProof/>
              <w:sz w:val="22"/>
              <w:szCs w:val="22"/>
              <w:lang w:val="en-AU" w:eastAsia="en-AU"/>
            </w:rPr>
          </w:pPr>
          <w:hyperlink w:anchor="_Toc26198102"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_Toc26198102 \h </w:instrText>
            </w:r>
            <w:r w:rsidR="009A07B3">
              <w:rPr>
                <w:noProof/>
                <w:webHidden/>
              </w:rPr>
            </w:r>
            <w:r w:rsidR="009A07B3">
              <w:rPr>
                <w:noProof/>
                <w:webHidden/>
              </w:rPr>
              <w:fldChar w:fldCharType="separate"/>
            </w:r>
            <w:r w:rsidR="009A07B3">
              <w:rPr>
                <w:noProof/>
                <w:webHidden/>
              </w:rPr>
              <w:t>31</w:t>
            </w:r>
            <w:r w:rsidR="009A07B3">
              <w:rPr>
                <w:noProof/>
                <w:webHidden/>
              </w:rPr>
              <w:fldChar w:fldCharType="end"/>
            </w:r>
          </w:hyperlink>
        </w:p>
        <w:p w14:paraId="33D25CE8" w14:textId="73047C0F" w:rsidR="009A07B3" w:rsidRDefault="005861C8">
          <w:pPr>
            <w:pStyle w:val="TOC3"/>
            <w:tabs>
              <w:tab w:val="right" w:leader="dot" w:pos="9350"/>
            </w:tabs>
            <w:rPr>
              <w:rFonts w:eastAsiaTheme="minorEastAsia"/>
              <w:noProof/>
              <w:sz w:val="22"/>
              <w:szCs w:val="22"/>
              <w:lang w:val="en-AU" w:eastAsia="en-AU"/>
            </w:rPr>
          </w:pPr>
          <w:hyperlink w:anchor="_Toc26198103"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_Toc26198103 \h </w:instrText>
            </w:r>
            <w:r w:rsidR="009A07B3">
              <w:rPr>
                <w:noProof/>
                <w:webHidden/>
              </w:rPr>
            </w:r>
            <w:r w:rsidR="009A07B3">
              <w:rPr>
                <w:noProof/>
                <w:webHidden/>
              </w:rPr>
              <w:fldChar w:fldCharType="separate"/>
            </w:r>
            <w:r w:rsidR="009A07B3">
              <w:rPr>
                <w:noProof/>
                <w:webHidden/>
              </w:rPr>
              <w:t>31</w:t>
            </w:r>
            <w:r w:rsidR="009A07B3">
              <w:rPr>
                <w:noProof/>
                <w:webHidden/>
              </w:rPr>
              <w:fldChar w:fldCharType="end"/>
            </w:r>
          </w:hyperlink>
        </w:p>
        <w:p w14:paraId="2842F870" w14:textId="1D975023" w:rsidR="009A07B3" w:rsidRDefault="005861C8">
          <w:pPr>
            <w:pStyle w:val="TOC2"/>
            <w:tabs>
              <w:tab w:val="right" w:leader="dot" w:pos="9350"/>
            </w:tabs>
            <w:rPr>
              <w:rFonts w:eastAsiaTheme="minorEastAsia"/>
              <w:noProof/>
              <w:sz w:val="22"/>
              <w:szCs w:val="22"/>
              <w:lang w:val="en-AU" w:eastAsia="en-AU"/>
            </w:rPr>
          </w:pPr>
          <w:hyperlink w:anchor="_Toc26198104" w:history="1">
            <w:r w:rsidR="009A07B3" w:rsidRPr="008742A9">
              <w:rPr>
                <w:rStyle w:val="Hyperlink"/>
                <w:rFonts w:cs="Times New Roman"/>
                <w:noProof/>
              </w:rPr>
              <w:t>Lake Joondalup</w:t>
            </w:r>
            <w:r w:rsidR="009A07B3">
              <w:rPr>
                <w:noProof/>
                <w:webHidden/>
              </w:rPr>
              <w:tab/>
            </w:r>
            <w:r w:rsidR="009A07B3">
              <w:rPr>
                <w:noProof/>
                <w:webHidden/>
              </w:rPr>
              <w:fldChar w:fldCharType="begin"/>
            </w:r>
            <w:r w:rsidR="009A07B3">
              <w:rPr>
                <w:noProof/>
                <w:webHidden/>
              </w:rPr>
              <w:instrText xml:space="preserve"> PAGEREF _Toc26198104 \h </w:instrText>
            </w:r>
            <w:r w:rsidR="009A07B3">
              <w:rPr>
                <w:noProof/>
                <w:webHidden/>
              </w:rPr>
            </w:r>
            <w:r w:rsidR="009A07B3">
              <w:rPr>
                <w:noProof/>
                <w:webHidden/>
              </w:rPr>
              <w:fldChar w:fldCharType="separate"/>
            </w:r>
            <w:r w:rsidR="009A07B3">
              <w:rPr>
                <w:noProof/>
                <w:webHidden/>
              </w:rPr>
              <w:t>35</w:t>
            </w:r>
            <w:r w:rsidR="009A07B3">
              <w:rPr>
                <w:noProof/>
                <w:webHidden/>
              </w:rPr>
              <w:fldChar w:fldCharType="end"/>
            </w:r>
          </w:hyperlink>
        </w:p>
        <w:p w14:paraId="2C41B775" w14:textId="4AF5C0BC" w:rsidR="009A07B3" w:rsidRDefault="005861C8">
          <w:pPr>
            <w:pStyle w:val="TOC3"/>
            <w:tabs>
              <w:tab w:val="right" w:leader="dot" w:pos="9350"/>
            </w:tabs>
            <w:rPr>
              <w:rFonts w:eastAsiaTheme="minorEastAsia"/>
              <w:noProof/>
              <w:sz w:val="22"/>
              <w:szCs w:val="22"/>
              <w:lang w:val="en-AU" w:eastAsia="en-AU"/>
            </w:rPr>
          </w:pPr>
          <w:hyperlink w:anchor="_Toc26198105"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_Toc26198105 \h </w:instrText>
            </w:r>
            <w:r w:rsidR="009A07B3">
              <w:rPr>
                <w:noProof/>
                <w:webHidden/>
              </w:rPr>
            </w:r>
            <w:r w:rsidR="009A07B3">
              <w:rPr>
                <w:noProof/>
                <w:webHidden/>
              </w:rPr>
              <w:fldChar w:fldCharType="separate"/>
            </w:r>
            <w:r w:rsidR="009A07B3">
              <w:rPr>
                <w:noProof/>
                <w:webHidden/>
              </w:rPr>
              <w:t>35</w:t>
            </w:r>
            <w:r w:rsidR="009A07B3">
              <w:rPr>
                <w:noProof/>
                <w:webHidden/>
              </w:rPr>
              <w:fldChar w:fldCharType="end"/>
            </w:r>
          </w:hyperlink>
        </w:p>
        <w:p w14:paraId="7027C404" w14:textId="2C09C0D2" w:rsidR="009A07B3" w:rsidRDefault="005861C8">
          <w:pPr>
            <w:pStyle w:val="TOC3"/>
            <w:tabs>
              <w:tab w:val="right" w:leader="dot" w:pos="9350"/>
            </w:tabs>
            <w:rPr>
              <w:rFonts w:eastAsiaTheme="minorEastAsia"/>
              <w:noProof/>
              <w:sz w:val="22"/>
              <w:szCs w:val="22"/>
              <w:lang w:val="en-AU" w:eastAsia="en-AU"/>
            </w:rPr>
          </w:pPr>
          <w:hyperlink w:anchor="_Toc26198106"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_Toc26198106 \h </w:instrText>
            </w:r>
            <w:r w:rsidR="009A07B3">
              <w:rPr>
                <w:noProof/>
                <w:webHidden/>
              </w:rPr>
            </w:r>
            <w:r w:rsidR="009A07B3">
              <w:rPr>
                <w:noProof/>
                <w:webHidden/>
              </w:rPr>
              <w:fldChar w:fldCharType="separate"/>
            </w:r>
            <w:r w:rsidR="009A07B3">
              <w:rPr>
                <w:noProof/>
                <w:webHidden/>
              </w:rPr>
              <w:t>35</w:t>
            </w:r>
            <w:r w:rsidR="009A07B3">
              <w:rPr>
                <w:noProof/>
                <w:webHidden/>
              </w:rPr>
              <w:fldChar w:fldCharType="end"/>
            </w:r>
          </w:hyperlink>
        </w:p>
        <w:p w14:paraId="4097B65A" w14:textId="3CC903EE" w:rsidR="009A07B3" w:rsidRDefault="005861C8">
          <w:pPr>
            <w:pStyle w:val="TOC3"/>
            <w:tabs>
              <w:tab w:val="right" w:leader="dot" w:pos="9350"/>
            </w:tabs>
            <w:rPr>
              <w:rFonts w:eastAsiaTheme="minorEastAsia"/>
              <w:noProof/>
              <w:sz w:val="22"/>
              <w:szCs w:val="22"/>
              <w:lang w:val="en-AU" w:eastAsia="en-AU"/>
            </w:rPr>
          </w:pPr>
          <w:hyperlink w:anchor="_Toc26198107"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_Toc26198107 \h </w:instrText>
            </w:r>
            <w:r w:rsidR="009A07B3">
              <w:rPr>
                <w:noProof/>
                <w:webHidden/>
              </w:rPr>
            </w:r>
            <w:r w:rsidR="009A07B3">
              <w:rPr>
                <w:noProof/>
                <w:webHidden/>
              </w:rPr>
              <w:fldChar w:fldCharType="separate"/>
            </w:r>
            <w:r w:rsidR="009A07B3">
              <w:rPr>
                <w:noProof/>
                <w:webHidden/>
              </w:rPr>
              <w:t>39</w:t>
            </w:r>
            <w:r w:rsidR="009A07B3">
              <w:rPr>
                <w:noProof/>
                <w:webHidden/>
              </w:rPr>
              <w:fldChar w:fldCharType="end"/>
            </w:r>
          </w:hyperlink>
        </w:p>
        <w:p w14:paraId="173B7FED" w14:textId="5F0CFB22" w:rsidR="009A07B3" w:rsidRDefault="005861C8">
          <w:pPr>
            <w:pStyle w:val="TOC3"/>
            <w:tabs>
              <w:tab w:val="right" w:leader="dot" w:pos="9350"/>
            </w:tabs>
            <w:rPr>
              <w:rFonts w:eastAsiaTheme="minorEastAsia"/>
              <w:noProof/>
              <w:sz w:val="22"/>
              <w:szCs w:val="22"/>
              <w:lang w:val="en-AU" w:eastAsia="en-AU"/>
            </w:rPr>
          </w:pPr>
          <w:hyperlink w:anchor="_Toc26198108"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_Toc26198108 \h </w:instrText>
            </w:r>
            <w:r w:rsidR="009A07B3">
              <w:rPr>
                <w:noProof/>
                <w:webHidden/>
              </w:rPr>
            </w:r>
            <w:r w:rsidR="009A07B3">
              <w:rPr>
                <w:noProof/>
                <w:webHidden/>
              </w:rPr>
              <w:fldChar w:fldCharType="separate"/>
            </w:r>
            <w:r w:rsidR="009A07B3">
              <w:rPr>
                <w:noProof/>
                <w:webHidden/>
              </w:rPr>
              <w:t>39</w:t>
            </w:r>
            <w:r w:rsidR="009A07B3">
              <w:rPr>
                <w:noProof/>
                <w:webHidden/>
              </w:rPr>
              <w:fldChar w:fldCharType="end"/>
            </w:r>
          </w:hyperlink>
        </w:p>
        <w:p w14:paraId="60A769C8" w14:textId="27694B92" w:rsidR="009A07B3" w:rsidRDefault="005861C8">
          <w:pPr>
            <w:pStyle w:val="TOC3"/>
            <w:tabs>
              <w:tab w:val="right" w:leader="dot" w:pos="9350"/>
            </w:tabs>
            <w:rPr>
              <w:rFonts w:eastAsiaTheme="minorEastAsia"/>
              <w:noProof/>
              <w:sz w:val="22"/>
              <w:szCs w:val="22"/>
              <w:lang w:val="en-AU" w:eastAsia="en-AU"/>
            </w:rPr>
          </w:pPr>
          <w:hyperlink w:anchor="_Toc26198109"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_Toc26198109 \h </w:instrText>
            </w:r>
            <w:r w:rsidR="009A07B3">
              <w:rPr>
                <w:noProof/>
                <w:webHidden/>
              </w:rPr>
            </w:r>
            <w:r w:rsidR="009A07B3">
              <w:rPr>
                <w:noProof/>
                <w:webHidden/>
              </w:rPr>
              <w:fldChar w:fldCharType="separate"/>
            </w:r>
            <w:r w:rsidR="009A07B3">
              <w:rPr>
                <w:noProof/>
                <w:webHidden/>
              </w:rPr>
              <w:t>39</w:t>
            </w:r>
            <w:r w:rsidR="009A07B3">
              <w:rPr>
                <w:noProof/>
                <w:webHidden/>
              </w:rPr>
              <w:fldChar w:fldCharType="end"/>
            </w:r>
          </w:hyperlink>
        </w:p>
        <w:p w14:paraId="119210D3" w14:textId="6008FA0B" w:rsidR="009A07B3" w:rsidRDefault="005861C8">
          <w:pPr>
            <w:pStyle w:val="TOC2"/>
            <w:tabs>
              <w:tab w:val="right" w:leader="dot" w:pos="9350"/>
            </w:tabs>
            <w:rPr>
              <w:rFonts w:eastAsiaTheme="minorEastAsia"/>
              <w:noProof/>
              <w:sz w:val="22"/>
              <w:szCs w:val="22"/>
              <w:lang w:val="en-AU" w:eastAsia="en-AU"/>
            </w:rPr>
          </w:pPr>
          <w:hyperlink w:anchor="_Toc26198110" w:history="1">
            <w:r w:rsidR="009A07B3" w:rsidRPr="008742A9">
              <w:rPr>
                <w:rStyle w:val="Hyperlink"/>
                <w:rFonts w:cs="Times New Roman"/>
                <w:noProof/>
              </w:rPr>
              <w:t>Lake Mariginiup</w:t>
            </w:r>
            <w:r w:rsidR="009A07B3">
              <w:rPr>
                <w:noProof/>
                <w:webHidden/>
              </w:rPr>
              <w:tab/>
            </w:r>
            <w:r w:rsidR="009A07B3">
              <w:rPr>
                <w:noProof/>
                <w:webHidden/>
              </w:rPr>
              <w:fldChar w:fldCharType="begin"/>
            </w:r>
            <w:r w:rsidR="009A07B3">
              <w:rPr>
                <w:noProof/>
                <w:webHidden/>
              </w:rPr>
              <w:instrText xml:space="preserve"> PAGEREF _Toc26198110 \h </w:instrText>
            </w:r>
            <w:r w:rsidR="009A07B3">
              <w:rPr>
                <w:noProof/>
                <w:webHidden/>
              </w:rPr>
            </w:r>
            <w:r w:rsidR="009A07B3">
              <w:rPr>
                <w:noProof/>
                <w:webHidden/>
              </w:rPr>
              <w:fldChar w:fldCharType="separate"/>
            </w:r>
            <w:r w:rsidR="009A07B3">
              <w:rPr>
                <w:noProof/>
                <w:webHidden/>
              </w:rPr>
              <w:t>43</w:t>
            </w:r>
            <w:r w:rsidR="009A07B3">
              <w:rPr>
                <w:noProof/>
                <w:webHidden/>
              </w:rPr>
              <w:fldChar w:fldCharType="end"/>
            </w:r>
          </w:hyperlink>
        </w:p>
        <w:p w14:paraId="2B9C2919" w14:textId="3A8CDFAA" w:rsidR="009A07B3" w:rsidRDefault="005861C8">
          <w:pPr>
            <w:pStyle w:val="TOC3"/>
            <w:tabs>
              <w:tab w:val="right" w:leader="dot" w:pos="9350"/>
            </w:tabs>
            <w:rPr>
              <w:rFonts w:eastAsiaTheme="minorEastAsia"/>
              <w:noProof/>
              <w:sz w:val="22"/>
              <w:szCs w:val="22"/>
              <w:lang w:val="en-AU" w:eastAsia="en-AU"/>
            </w:rPr>
          </w:pPr>
          <w:hyperlink w:anchor="_Toc26198111"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_Toc26198111 \h </w:instrText>
            </w:r>
            <w:r w:rsidR="009A07B3">
              <w:rPr>
                <w:noProof/>
                <w:webHidden/>
              </w:rPr>
            </w:r>
            <w:r w:rsidR="009A07B3">
              <w:rPr>
                <w:noProof/>
                <w:webHidden/>
              </w:rPr>
              <w:fldChar w:fldCharType="separate"/>
            </w:r>
            <w:r w:rsidR="009A07B3">
              <w:rPr>
                <w:noProof/>
                <w:webHidden/>
              </w:rPr>
              <w:t>43</w:t>
            </w:r>
            <w:r w:rsidR="009A07B3">
              <w:rPr>
                <w:noProof/>
                <w:webHidden/>
              </w:rPr>
              <w:fldChar w:fldCharType="end"/>
            </w:r>
          </w:hyperlink>
        </w:p>
        <w:p w14:paraId="20E171A3" w14:textId="24F2A854" w:rsidR="009A07B3" w:rsidRDefault="005861C8">
          <w:pPr>
            <w:pStyle w:val="TOC3"/>
            <w:tabs>
              <w:tab w:val="right" w:leader="dot" w:pos="9350"/>
            </w:tabs>
            <w:rPr>
              <w:rFonts w:eastAsiaTheme="minorEastAsia"/>
              <w:noProof/>
              <w:sz w:val="22"/>
              <w:szCs w:val="22"/>
              <w:lang w:val="en-AU" w:eastAsia="en-AU"/>
            </w:rPr>
          </w:pPr>
          <w:hyperlink w:anchor="_Toc26198112"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_Toc26198112 \h </w:instrText>
            </w:r>
            <w:r w:rsidR="009A07B3">
              <w:rPr>
                <w:noProof/>
                <w:webHidden/>
              </w:rPr>
            </w:r>
            <w:r w:rsidR="009A07B3">
              <w:rPr>
                <w:noProof/>
                <w:webHidden/>
              </w:rPr>
              <w:fldChar w:fldCharType="separate"/>
            </w:r>
            <w:r w:rsidR="009A07B3">
              <w:rPr>
                <w:noProof/>
                <w:webHidden/>
              </w:rPr>
              <w:t>43</w:t>
            </w:r>
            <w:r w:rsidR="009A07B3">
              <w:rPr>
                <w:noProof/>
                <w:webHidden/>
              </w:rPr>
              <w:fldChar w:fldCharType="end"/>
            </w:r>
          </w:hyperlink>
        </w:p>
        <w:p w14:paraId="03D12D9F" w14:textId="68F1BF3A" w:rsidR="009A07B3" w:rsidRDefault="005861C8">
          <w:pPr>
            <w:pStyle w:val="TOC3"/>
            <w:tabs>
              <w:tab w:val="right" w:leader="dot" w:pos="9350"/>
            </w:tabs>
            <w:rPr>
              <w:rFonts w:eastAsiaTheme="minorEastAsia"/>
              <w:noProof/>
              <w:sz w:val="22"/>
              <w:szCs w:val="22"/>
              <w:lang w:val="en-AU" w:eastAsia="en-AU"/>
            </w:rPr>
          </w:pPr>
          <w:hyperlink w:anchor="_Toc26198113"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_Toc26198113 \h </w:instrText>
            </w:r>
            <w:r w:rsidR="009A07B3">
              <w:rPr>
                <w:noProof/>
                <w:webHidden/>
              </w:rPr>
            </w:r>
            <w:r w:rsidR="009A07B3">
              <w:rPr>
                <w:noProof/>
                <w:webHidden/>
              </w:rPr>
              <w:fldChar w:fldCharType="separate"/>
            </w:r>
            <w:r w:rsidR="009A07B3">
              <w:rPr>
                <w:noProof/>
                <w:webHidden/>
              </w:rPr>
              <w:t>45</w:t>
            </w:r>
            <w:r w:rsidR="009A07B3">
              <w:rPr>
                <w:noProof/>
                <w:webHidden/>
              </w:rPr>
              <w:fldChar w:fldCharType="end"/>
            </w:r>
          </w:hyperlink>
        </w:p>
        <w:p w14:paraId="0ACFD11B" w14:textId="571B14D1" w:rsidR="009A07B3" w:rsidRDefault="005861C8">
          <w:pPr>
            <w:pStyle w:val="TOC3"/>
            <w:tabs>
              <w:tab w:val="right" w:leader="dot" w:pos="9350"/>
            </w:tabs>
            <w:rPr>
              <w:rFonts w:eastAsiaTheme="minorEastAsia"/>
              <w:noProof/>
              <w:sz w:val="22"/>
              <w:szCs w:val="22"/>
              <w:lang w:val="en-AU" w:eastAsia="en-AU"/>
            </w:rPr>
          </w:pPr>
          <w:hyperlink w:anchor="_Toc26198114"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_Toc26198114 \h </w:instrText>
            </w:r>
            <w:r w:rsidR="009A07B3">
              <w:rPr>
                <w:noProof/>
                <w:webHidden/>
              </w:rPr>
            </w:r>
            <w:r w:rsidR="009A07B3">
              <w:rPr>
                <w:noProof/>
                <w:webHidden/>
              </w:rPr>
              <w:fldChar w:fldCharType="separate"/>
            </w:r>
            <w:r w:rsidR="009A07B3">
              <w:rPr>
                <w:noProof/>
                <w:webHidden/>
              </w:rPr>
              <w:t>45</w:t>
            </w:r>
            <w:r w:rsidR="009A07B3">
              <w:rPr>
                <w:noProof/>
                <w:webHidden/>
              </w:rPr>
              <w:fldChar w:fldCharType="end"/>
            </w:r>
          </w:hyperlink>
        </w:p>
        <w:p w14:paraId="6195AFF4" w14:textId="6B4FCEEB" w:rsidR="009A07B3" w:rsidRDefault="005861C8">
          <w:pPr>
            <w:pStyle w:val="TOC3"/>
            <w:tabs>
              <w:tab w:val="right" w:leader="dot" w:pos="9350"/>
            </w:tabs>
            <w:rPr>
              <w:rFonts w:eastAsiaTheme="minorEastAsia"/>
              <w:noProof/>
              <w:sz w:val="22"/>
              <w:szCs w:val="22"/>
              <w:lang w:val="en-AU" w:eastAsia="en-AU"/>
            </w:rPr>
          </w:pPr>
          <w:hyperlink w:anchor="_Toc26198115"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_Toc26198115 \h </w:instrText>
            </w:r>
            <w:r w:rsidR="009A07B3">
              <w:rPr>
                <w:noProof/>
                <w:webHidden/>
              </w:rPr>
            </w:r>
            <w:r w:rsidR="009A07B3">
              <w:rPr>
                <w:noProof/>
                <w:webHidden/>
              </w:rPr>
              <w:fldChar w:fldCharType="separate"/>
            </w:r>
            <w:r w:rsidR="009A07B3">
              <w:rPr>
                <w:noProof/>
                <w:webHidden/>
              </w:rPr>
              <w:t>45</w:t>
            </w:r>
            <w:r w:rsidR="009A07B3">
              <w:rPr>
                <w:noProof/>
                <w:webHidden/>
              </w:rPr>
              <w:fldChar w:fldCharType="end"/>
            </w:r>
          </w:hyperlink>
        </w:p>
        <w:p w14:paraId="468C17DB" w14:textId="2E7992DC" w:rsidR="009A07B3" w:rsidRDefault="005861C8">
          <w:pPr>
            <w:pStyle w:val="TOC2"/>
            <w:tabs>
              <w:tab w:val="right" w:leader="dot" w:pos="9350"/>
            </w:tabs>
            <w:rPr>
              <w:rFonts w:eastAsiaTheme="minorEastAsia"/>
              <w:noProof/>
              <w:sz w:val="22"/>
              <w:szCs w:val="22"/>
              <w:lang w:val="en-AU" w:eastAsia="en-AU"/>
            </w:rPr>
          </w:pPr>
          <w:hyperlink w:anchor="_Toc26198116" w:history="1">
            <w:r w:rsidR="009A07B3" w:rsidRPr="008742A9">
              <w:rPr>
                <w:rStyle w:val="Hyperlink"/>
                <w:rFonts w:cs="Times New Roman"/>
                <w:noProof/>
              </w:rPr>
              <w:t>Lake Jandabup</w:t>
            </w:r>
            <w:r w:rsidR="009A07B3">
              <w:rPr>
                <w:noProof/>
                <w:webHidden/>
              </w:rPr>
              <w:tab/>
            </w:r>
            <w:r w:rsidR="009A07B3">
              <w:rPr>
                <w:noProof/>
                <w:webHidden/>
              </w:rPr>
              <w:fldChar w:fldCharType="begin"/>
            </w:r>
            <w:r w:rsidR="009A07B3">
              <w:rPr>
                <w:noProof/>
                <w:webHidden/>
              </w:rPr>
              <w:instrText xml:space="preserve"> PAGEREF _Toc26198116 \h </w:instrText>
            </w:r>
            <w:r w:rsidR="009A07B3">
              <w:rPr>
                <w:noProof/>
                <w:webHidden/>
              </w:rPr>
            </w:r>
            <w:r w:rsidR="009A07B3">
              <w:rPr>
                <w:noProof/>
                <w:webHidden/>
              </w:rPr>
              <w:fldChar w:fldCharType="separate"/>
            </w:r>
            <w:r w:rsidR="009A07B3">
              <w:rPr>
                <w:noProof/>
                <w:webHidden/>
              </w:rPr>
              <w:t>49</w:t>
            </w:r>
            <w:r w:rsidR="009A07B3">
              <w:rPr>
                <w:noProof/>
                <w:webHidden/>
              </w:rPr>
              <w:fldChar w:fldCharType="end"/>
            </w:r>
          </w:hyperlink>
        </w:p>
        <w:p w14:paraId="077BFBD6" w14:textId="0180524C" w:rsidR="009A07B3" w:rsidRDefault="005861C8">
          <w:pPr>
            <w:pStyle w:val="TOC3"/>
            <w:tabs>
              <w:tab w:val="right" w:leader="dot" w:pos="9350"/>
            </w:tabs>
            <w:rPr>
              <w:rFonts w:eastAsiaTheme="minorEastAsia"/>
              <w:noProof/>
              <w:sz w:val="22"/>
              <w:szCs w:val="22"/>
              <w:lang w:val="en-AU" w:eastAsia="en-AU"/>
            </w:rPr>
          </w:pPr>
          <w:hyperlink w:anchor="_Toc2619811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_Toc26198117 \h </w:instrText>
            </w:r>
            <w:r w:rsidR="009A07B3">
              <w:rPr>
                <w:noProof/>
                <w:webHidden/>
              </w:rPr>
            </w:r>
            <w:r w:rsidR="009A07B3">
              <w:rPr>
                <w:noProof/>
                <w:webHidden/>
              </w:rPr>
              <w:fldChar w:fldCharType="separate"/>
            </w:r>
            <w:r w:rsidR="009A07B3">
              <w:rPr>
                <w:noProof/>
                <w:webHidden/>
              </w:rPr>
              <w:t>49</w:t>
            </w:r>
            <w:r w:rsidR="009A07B3">
              <w:rPr>
                <w:noProof/>
                <w:webHidden/>
              </w:rPr>
              <w:fldChar w:fldCharType="end"/>
            </w:r>
          </w:hyperlink>
        </w:p>
        <w:p w14:paraId="3A78FAF6" w14:textId="5FB2F7B6" w:rsidR="009A07B3" w:rsidRDefault="005861C8">
          <w:pPr>
            <w:pStyle w:val="TOC3"/>
            <w:tabs>
              <w:tab w:val="right" w:leader="dot" w:pos="9350"/>
            </w:tabs>
            <w:rPr>
              <w:rFonts w:eastAsiaTheme="minorEastAsia"/>
              <w:noProof/>
              <w:sz w:val="22"/>
              <w:szCs w:val="22"/>
              <w:lang w:val="en-AU" w:eastAsia="en-AU"/>
            </w:rPr>
          </w:pPr>
          <w:hyperlink w:anchor="_Toc26198118" w:history="1">
            <w:r w:rsidR="009A07B3" w:rsidRPr="008742A9">
              <w:rPr>
                <w:rStyle w:val="Hyperlink"/>
                <w:noProof/>
              </w:rPr>
              <w:t>Site summary</w:t>
            </w:r>
            <w:r w:rsidR="009A07B3">
              <w:rPr>
                <w:noProof/>
                <w:webHidden/>
              </w:rPr>
              <w:tab/>
            </w:r>
            <w:r w:rsidR="009A07B3">
              <w:rPr>
                <w:noProof/>
                <w:webHidden/>
              </w:rPr>
              <w:fldChar w:fldCharType="begin"/>
            </w:r>
            <w:r w:rsidR="009A07B3">
              <w:rPr>
                <w:noProof/>
                <w:webHidden/>
              </w:rPr>
              <w:instrText xml:space="preserve"> PAGEREF _Toc26198118 \h </w:instrText>
            </w:r>
            <w:r w:rsidR="009A07B3">
              <w:rPr>
                <w:noProof/>
                <w:webHidden/>
              </w:rPr>
            </w:r>
            <w:r w:rsidR="009A07B3">
              <w:rPr>
                <w:noProof/>
                <w:webHidden/>
              </w:rPr>
              <w:fldChar w:fldCharType="separate"/>
            </w:r>
            <w:r w:rsidR="009A07B3">
              <w:rPr>
                <w:noProof/>
                <w:webHidden/>
              </w:rPr>
              <w:t>49</w:t>
            </w:r>
            <w:r w:rsidR="009A07B3">
              <w:rPr>
                <w:noProof/>
                <w:webHidden/>
              </w:rPr>
              <w:fldChar w:fldCharType="end"/>
            </w:r>
          </w:hyperlink>
        </w:p>
        <w:p w14:paraId="4E408E60" w14:textId="4C9EED5E" w:rsidR="009A07B3" w:rsidRDefault="005861C8">
          <w:pPr>
            <w:pStyle w:val="TOC3"/>
            <w:tabs>
              <w:tab w:val="right" w:leader="dot" w:pos="9350"/>
            </w:tabs>
            <w:rPr>
              <w:rFonts w:eastAsiaTheme="minorEastAsia"/>
              <w:noProof/>
              <w:sz w:val="22"/>
              <w:szCs w:val="22"/>
              <w:lang w:val="en-AU" w:eastAsia="en-AU"/>
            </w:rPr>
          </w:pPr>
          <w:hyperlink w:anchor="_Toc26198119"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_Toc26198119 \h </w:instrText>
            </w:r>
            <w:r w:rsidR="009A07B3">
              <w:rPr>
                <w:noProof/>
                <w:webHidden/>
              </w:rPr>
            </w:r>
            <w:r w:rsidR="009A07B3">
              <w:rPr>
                <w:noProof/>
                <w:webHidden/>
              </w:rPr>
              <w:fldChar w:fldCharType="separate"/>
            </w:r>
            <w:r w:rsidR="009A07B3">
              <w:rPr>
                <w:noProof/>
                <w:webHidden/>
              </w:rPr>
              <w:t>53</w:t>
            </w:r>
            <w:r w:rsidR="009A07B3">
              <w:rPr>
                <w:noProof/>
                <w:webHidden/>
              </w:rPr>
              <w:fldChar w:fldCharType="end"/>
            </w:r>
          </w:hyperlink>
        </w:p>
        <w:p w14:paraId="1DA2DF01" w14:textId="720D78F7" w:rsidR="009A07B3" w:rsidRDefault="005861C8">
          <w:pPr>
            <w:pStyle w:val="TOC3"/>
            <w:tabs>
              <w:tab w:val="right" w:leader="dot" w:pos="9350"/>
            </w:tabs>
            <w:rPr>
              <w:rFonts w:eastAsiaTheme="minorEastAsia"/>
              <w:noProof/>
              <w:sz w:val="22"/>
              <w:szCs w:val="22"/>
              <w:lang w:val="en-AU" w:eastAsia="en-AU"/>
            </w:rPr>
          </w:pPr>
          <w:hyperlink w:anchor="_Toc26198120"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_Toc26198120 \h </w:instrText>
            </w:r>
            <w:r w:rsidR="009A07B3">
              <w:rPr>
                <w:noProof/>
                <w:webHidden/>
              </w:rPr>
            </w:r>
            <w:r w:rsidR="009A07B3">
              <w:rPr>
                <w:noProof/>
                <w:webHidden/>
              </w:rPr>
              <w:fldChar w:fldCharType="separate"/>
            </w:r>
            <w:r w:rsidR="009A07B3">
              <w:rPr>
                <w:noProof/>
                <w:webHidden/>
              </w:rPr>
              <w:t>53</w:t>
            </w:r>
            <w:r w:rsidR="009A07B3">
              <w:rPr>
                <w:noProof/>
                <w:webHidden/>
              </w:rPr>
              <w:fldChar w:fldCharType="end"/>
            </w:r>
          </w:hyperlink>
        </w:p>
        <w:p w14:paraId="0C51F2F2" w14:textId="357ADC34" w:rsidR="009A07B3" w:rsidRDefault="005861C8">
          <w:pPr>
            <w:pStyle w:val="TOC2"/>
            <w:tabs>
              <w:tab w:val="right" w:leader="dot" w:pos="9350"/>
            </w:tabs>
            <w:rPr>
              <w:rFonts w:eastAsiaTheme="minorEastAsia"/>
              <w:noProof/>
              <w:sz w:val="22"/>
              <w:szCs w:val="22"/>
              <w:lang w:val="en-AU" w:eastAsia="en-AU"/>
            </w:rPr>
          </w:pPr>
          <w:hyperlink w:anchor="_Toc26198121" w:history="1">
            <w:r w:rsidR="009A07B3" w:rsidRPr="008742A9">
              <w:rPr>
                <w:rStyle w:val="Hyperlink"/>
                <w:rFonts w:cs="Times New Roman"/>
                <w:noProof/>
              </w:rPr>
              <w:t>Lake Nowergup</w:t>
            </w:r>
            <w:r w:rsidR="009A07B3">
              <w:rPr>
                <w:noProof/>
                <w:webHidden/>
              </w:rPr>
              <w:tab/>
            </w:r>
            <w:r w:rsidR="009A07B3">
              <w:rPr>
                <w:noProof/>
                <w:webHidden/>
              </w:rPr>
              <w:fldChar w:fldCharType="begin"/>
            </w:r>
            <w:r w:rsidR="009A07B3">
              <w:rPr>
                <w:noProof/>
                <w:webHidden/>
              </w:rPr>
              <w:instrText xml:space="preserve"> PAGEREF _Toc26198121 \h </w:instrText>
            </w:r>
            <w:r w:rsidR="009A07B3">
              <w:rPr>
                <w:noProof/>
                <w:webHidden/>
              </w:rPr>
            </w:r>
            <w:r w:rsidR="009A07B3">
              <w:rPr>
                <w:noProof/>
                <w:webHidden/>
              </w:rPr>
              <w:fldChar w:fldCharType="separate"/>
            </w:r>
            <w:r w:rsidR="009A07B3">
              <w:rPr>
                <w:noProof/>
                <w:webHidden/>
              </w:rPr>
              <w:t>57</w:t>
            </w:r>
            <w:r w:rsidR="009A07B3">
              <w:rPr>
                <w:noProof/>
                <w:webHidden/>
              </w:rPr>
              <w:fldChar w:fldCharType="end"/>
            </w:r>
          </w:hyperlink>
        </w:p>
        <w:p w14:paraId="3EE1EFA0" w14:textId="0FD82D07" w:rsidR="009A07B3" w:rsidRDefault="005861C8">
          <w:pPr>
            <w:pStyle w:val="TOC3"/>
            <w:tabs>
              <w:tab w:val="right" w:leader="dot" w:pos="9350"/>
            </w:tabs>
            <w:rPr>
              <w:rFonts w:eastAsiaTheme="minorEastAsia"/>
              <w:noProof/>
              <w:sz w:val="22"/>
              <w:szCs w:val="22"/>
              <w:lang w:val="en-AU" w:eastAsia="en-AU"/>
            </w:rPr>
          </w:pPr>
          <w:hyperlink w:anchor="_Toc26198122"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_Toc26198122 \h </w:instrText>
            </w:r>
            <w:r w:rsidR="009A07B3">
              <w:rPr>
                <w:noProof/>
                <w:webHidden/>
              </w:rPr>
            </w:r>
            <w:r w:rsidR="009A07B3">
              <w:rPr>
                <w:noProof/>
                <w:webHidden/>
              </w:rPr>
              <w:fldChar w:fldCharType="separate"/>
            </w:r>
            <w:r w:rsidR="009A07B3">
              <w:rPr>
                <w:noProof/>
                <w:webHidden/>
              </w:rPr>
              <w:t>57</w:t>
            </w:r>
            <w:r w:rsidR="009A07B3">
              <w:rPr>
                <w:noProof/>
                <w:webHidden/>
              </w:rPr>
              <w:fldChar w:fldCharType="end"/>
            </w:r>
          </w:hyperlink>
        </w:p>
        <w:p w14:paraId="7CB2B26D" w14:textId="7DC172B1" w:rsidR="009A07B3" w:rsidRDefault="005861C8">
          <w:pPr>
            <w:pStyle w:val="TOC3"/>
            <w:tabs>
              <w:tab w:val="right" w:leader="dot" w:pos="9350"/>
            </w:tabs>
            <w:rPr>
              <w:rFonts w:eastAsiaTheme="minorEastAsia"/>
              <w:noProof/>
              <w:sz w:val="22"/>
              <w:szCs w:val="22"/>
              <w:lang w:val="en-AU" w:eastAsia="en-AU"/>
            </w:rPr>
          </w:pPr>
          <w:hyperlink w:anchor="_Toc26198123"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_Toc26198123 \h </w:instrText>
            </w:r>
            <w:r w:rsidR="009A07B3">
              <w:rPr>
                <w:noProof/>
                <w:webHidden/>
              </w:rPr>
            </w:r>
            <w:r w:rsidR="009A07B3">
              <w:rPr>
                <w:noProof/>
                <w:webHidden/>
              </w:rPr>
              <w:fldChar w:fldCharType="separate"/>
            </w:r>
            <w:r w:rsidR="009A07B3">
              <w:rPr>
                <w:noProof/>
                <w:webHidden/>
              </w:rPr>
              <w:t>57</w:t>
            </w:r>
            <w:r w:rsidR="009A07B3">
              <w:rPr>
                <w:noProof/>
                <w:webHidden/>
              </w:rPr>
              <w:fldChar w:fldCharType="end"/>
            </w:r>
          </w:hyperlink>
        </w:p>
        <w:p w14:paraId="6E73EF9D" w14:textId="2A299418" w:rsidR="009A07B3" w:rsidRDefault="005861C8">
          <w:pPr>
            <w:pStyle w:val="TOC3"/>
            <w:tabs>
              <w:tab w:val="right" w:leader="dot" w:pos="9350"/>
            </w:tabs>
            <w:rPr>
              <w:rFonts w:eastAsiaTheme="minorEastAsia"/>
              <w:noProof/>
              <w:sz w:val="22"/>
              <w:szCs w:val="22"/>
              <w:lang w:val="en-AU" w:eastAsia="en-AU"/>
            </w:rPr>
          </w:pPr>
          <w:hyperlink w:anchor="_Toc26198124"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_Toc26198124 \h </w:instrText>
            </w:r>
            <w:r w:rsidR="009A07B3">
              <w:rPr>
                <w:noProof/>
                <w:webHidden/>
              </w:rPr>
            </w:r>
            <w:r w:rsidR="009A07B3">
              <w:rPr>
                <w:noProof/>
                <w:webHidden/>
              </w:rPr>
              <w:fldChar w:fldCharType="separate"/>
            </w:r>
            <w:r w:rsidR="009A07B3">
              <w:rPr>
                <w:noProof/>
                <w:webHidden/>
              </w:rPr>
              <w:t>61</w:t>
            </w:r>
            <w:r w:rsidR="009A07B3">
              <w:rPr>
                <w:noProof/>
                <w:webHidden/>
              </w:rPr>
              <w:fldChar w:fldCharType="end"/>
            </w:r>
          </w:hyperlink>
        </w:p>
        <w:p w14:paraId="70BC4927" w14:textId="4A2CAE7C" w:rsidR="009A07B3" w:rsidRDefault="005861C8">
          <w:pPr>
            <w:pStyle w:val="TOC3"/>
            <w:tabs>
              <w:tab w:val="right" w:leader="dot" w:pos="9350"/>
            </w:tabs>
            <w:rPr>
              <w:rFonts w:eastAsiaTheme="minorEastAsia"/>
              <w:noProof/>
              <w:sz w:val="22"/>
              <w:szCs w:val="22"/>
              <w:lang w:val="en-AU" w:eastAsia="en-AU"/>
            </w:rPr>
          </w:pPr>
          <w:hyperlink w:anchor="_Toc26198125"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_Toc26198125 \h </w:instrText>
            </w:r>
            <w:r w:rsidR="009A07B3">
              <w:rPr>
                <w:noProof/>
                <w:webHidden/>
              </w:rPr>
            </w:r>
            <w:r w:rsidR="009A07B3">
              <w:rPr>
                <w:noProof/>
                <w:webHidden/>
              </w:rPr>
              <w:fldChar w:fldCharType="separate"/>
            </w:r>
            <w:r w:rsidR="009A07B3">
              <w:rPr>
                <w:noProof/>
                <w:webHidden/>
              </w:rPr>
              <w:t>61</w:t>
            </w:r>
            <w:r w:rsidR="009A07B3">
              <w:rPr>
                <w:noProof/>
                <w:webHidden/>
              </w:rPr>
              <w:fldChar w:fldCharType="end"/>
            </w:r>
          </w:hyperlink>
        </w:p>
        <w:p w14:paraId="024F4566" w14:textId="3C3DDAD4" w:rsidR="009A07B3" w:rsidRDefault="005861C8">
          <w:pPr>
            <w:pStyle w:val="TOC3"/>
            <w:tabs>
              <w:tab w:val="right" w:leader="dot" w:pos="9350"/>
            </w:tabs>
            <w:rPr>
              <w:rFonts w:eastAsiaTheme="minorEastAsia"/>
              <w:noProof/>
              <w:sz w:val="22"/>
              <w:szCs w:val="22"/>
              <w:lang w:val="en-AU" w:eastAsia="en-AU"/>
            </w:rPr>
          </w:pPr>
          <w:hyperlink w:anchor="_Toc26198126"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_Toc26198126 \h </w:instrText>
            </w:r>
            <w:r w:rsidR="009A07B3">
              <w:rPr>
                <w:noProof/>
                <w:webHidden/>
              </w:rPr>
            </w:r>
            <w:r w:rsidR="009A07B3">
              <w:rPr>
                <w:noProof/>
                <w:webHidden/>
              </w:rPr>
              <w:fldChar w:fldCharType="separate"/>
            </w:r>
            <w:r w:rsidR="009A07B3">
              <w:rPr>
                <w:noProof/>
                <w:webHidden/>
              </w:rPr>
              <w:t>61</w:t>
            </w:r>
            <w:r w:rsidR="009A07B3">
              <w:rPr>
                <w:noProof/>
                <w:webHidden/>
              </w:rPr>
              <w:fldChar w:fldCharType="end"/>
            </w:r>
          </w:hyperlink>
        </w:p>
        <w:p w14:paraId="362600A5" w14:textId="74D88948" w:rsidR="009A07B3" w:rsidRDefault="005861C8">
          <w:pPr>
            <w:pStyle w:val="TOC2"/>
            <w:tabs>
              <w:tab w:val="right" w:leader="dot" w:pos="9350"/>
            </w:tabs>
            <w:rPr>
              <w:rFonts w:eastAsiaTheme="minorEastAsia"/>
              <w:noProof/>
              <w:sz w:val="22"/>
              <w:szCs w:val="22"/>
              <w:lang w:val="en-AU" w:eastAsia="en-AU"/>
            </w:rPr>
          </w:pPr>
          <w:hyperlink w:anchor="_Toc26198127" w:history="1">
            <w:r w:rsidR="009A07B3" w:rsidRPr="008742A9">
              <w:rPr>
                <w:rStyle w:val="Hyperlink"/>
                <w:rFonts w:cs="Times New Roman"/>
                <w:noProof/>
              </w:rPr>
              <w:t>Lake Wilgarup</w:t>
            </w:r>
            <w:r w:rsidR="009A07B3">
              <w:rPr>
                <w:noProof/>
                <w:webHidden/>
              </w:rPr>
              <w:tab/>
            </w:r>
            <w:r w:rsidR="009A07B3">
              <w:rPr>
                <w:noProof/>
                <w:webHidden/>
              </w:rPr>
              <w:fldChar w:fldCharType="begin"/>
            </w:r>
            <w:r w:rsidR="009A07B3">
              <w:rPr>
                <w:noProof/>
                <w:webHidden/>
              </w:rPr>
              <w:instrText xml:space="preserve"> PAGEREF _Toc26198127 \h </w:instrText>
            </w:r>
            <w:r w:rsidR="009A07B3">
              <w:rPr>
                <w:noProof/>
                <w:webHidden/>
              </w:rPr>
            </w:r>
            <w:r w:rsidR="009A07B3">
              <w:rPr>
                <w:noProof/>
                <w:webHidden/>
              </w:rPr>
              <w:fldChar w:fldCharType="separate"/>
            </w:r>
            <w:r w:rsidR="009A07B3">
              <w:rPr>
                <w:noProof/>
                <w:webHidden/>
              </w:rPr>
              <w:t>65</w:t>
            </w:r>
            <w:r w:rsidR="009A07B3">
              <w:rPr>
                <w:noProof/>
                <w:webHidden/>
              </w:rPr>
              <w:fldChar w:fldCharType="end"/>
            </w:r>
          </w:hyperlink>
        </w:p>
        <w:p w14:paraId="6AF38252" w14:textId="20C421EE" w:rsidR="009A07B3" w:rsidRDefault="005861C8">
          <w:pPr>
            <w:pStyle w:val="TOC3"/>
            <w:tabs>
              <w:tab w:val="right" w:leader="dot" w:pos="9350"/>
            </w:tabs>
            <w:rPr>
              <w:rFonts w:eastAsiaTheme="minorEastAsia"/>
              <w:noProof/>
              <w:sz w:val="22"/>
              <w:szCs w:val="22"/>
              <w:lang w:val="en-AU" w:eastAsia="en-AU"/>
            </w:rPr>
          </w:pPr>
          <w:hyperlink w:anchor="_Toc26198128"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_Toc26198128 \h </w:instrText>
            </w:r>
            <w:r w:rsidR="009A07B3">
              <w:rPr>
                <w:noProof/>
                <w:webHidden/>
              </w:rPr>
            </w:r>
            <w:r w:rsidR="009A07B3">
              <w:rPr>
                <w:noProof/>
                <w:webHidden/>
              </w:rPr>
              <w:fldChar w:fldCharType="separate"/>
            </w:r>
            <w:r w:rsidR="009A07B3">
              <w:rPr>
                <w:noProof/>
                <w:webHidden/>
              </w:rPr>
              <w:t>65</w:t>
            </w:r>
            <w:r w:rsidR="009A07B3">
              <w:rPr>
                <w:noProof/>
                <w:webHidden/>
              </w:rPr>
              <w:fldChar w:fldCharType="end"/>
            </w:r>
          </w:hyperlink>
        </w:p>
        <w:p w14:paraId="1ADB8677" w14:textId="546E5A33" w:rsidR="009A07B3" w:rsidRDefault="005861C8">
          <w:pPr>
            <w:pStyle w:val="TOC3"/>
            <w:tabs>
              <w:tab w:val="right" w:leader="dot" w:pos="9350"/>
            </w:tabs>
            <w:rPr>
              <w:rFonts w:eastAsiaTheme="minorEastAsia"/>
              <w:noProof/>
              <w:sz w:val="22"/>
              <w:szCs w:val="22"/>
              <w:lang w:val="en-AU" w:eastAsia="en-AU"/>
            </w:rPr>
          </w:pPr>
          <w:hyperlink w:anchor="_Toc26198129" w:history="1">
            <w:r w:rsidR="009A07B3" w:rsidRPr="008742A9">
              <w:rPr>
                <w:rStyle w:val="Hyperlink"/>
                <w:noProof/>
              </w:rPr>
              <w:t>Site summary</w:t>
            </w:r>
            <w:r w:rsidR="009A07B3">
              <w:rPr>
                <w:noProof/>
                <w:webHidden/>
              </w:rPr>
              <w:tab/>
            </w:r>
            <w:r w:rsidR="009A07B3">
              <w:rPr>
                <w:noProof/>
                <w:webHidden/>
              </w:rPr>
              <w:fldChar w:fldCharType="begin"/>
            </w:r>
            <w:r w:rsidR="009A07B3">
              <w:rPr>
                <w:noProof/>
                <w:webHidden/>
              </w:rPr>
              <w:instrText xml:space="preserve"> PAGEREF _Toc26198129 \h </w:instrText>
            </w:r>
            <w:r w:rsidR="009A07B3">
              <w:rPr>
                <w:noProof/>
                <w:webHidden/>
              </w:rPr>
            </w:r>
            <w:r w:rsidR="009A07B3">
              <w:rPr>
                <w:noProof/>
                <w:webHidden/>
              </w:rPr>
              <w:fldChar w:fldCharType="separate"/>
            </w:r>
            <w:r w:rsidR="009A07B3">
              <w:rPr>
                <w:noProof/>
                <w:webHidden/>
              </w:rPr>
              <w:t>65</w:t>
            </w:r>
            <w:r w:rsidR="009A07B3">
              <w:rPr>
                <w:noProof/>
                <w:webHidden/>
              </w:rPr>
              <w:fldChar w:fldCharType="end"/>
            </w:r>
          </w:hyperlink>
        </w:p>
        <w:p w14:paraId="72C254AD" w14:textId="2787D607" w:rsidR="009A07B3" w:rsidRDefault="005861C8">
          <w:pPr>
            <w:pStyle w:val="TOC3"/>
            <w:tabs>
              <w:tab w:val="right" w:leader="dot" w:pos="9350"/>
            </w:tabs>
            <w:rPr>
              <w:rFonts w:eastAsiaTheme="minorEastAsia"/>
              <w:noProof/>
              <w:sz w:val="22"/>
              <w:szCs w:val="22"/>
              <w:lang w:val="en-AU" w:eastAsia="en-AU"/>
            </w:rPr>
          </w:pPr>
          <w:hyperlink w:anchor="_Toc26198130"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_Toc26198130 \h </w:instrText>
            </w:r>
            <w:r w:rsidR="009A07B3">
              <w:rPr>
                <w:noProof/>
                <w:webHidden/>
              </w:rPr>
            </w:r>
            <w:r w:rsidR="009A07B3">
              <w:rPr>
                <w:noProof/>
                <w:webHidden/>
              </w:rPr>
              <w:fldChar w:fldCharType="separate"/>
            </w:r>
            <w:r w:rsidR="009A07B3">
              <w:rPr>
                <w:noProof/>
                <w:webHidden/>
              </w:rPr>
              <w:t>67</w:t>
            </w:r>
            <w:r w:rsidR="009A07B3">
              <w:rPr>
                <w:noProof/>
                <w:webHidden/>
              </w:rPr>
              <w:fldChar w:fldCharType="end"/>
            </w:r>
          </w:hyperlink>
        </w:p>
        <w:p w14:paraId="24375BB3" w14:textId="3C4921D7" w:rsidR="009A07B3" w:rsidRDefault="005861C8">
          <w:pPr>
            <w:pStyle w:val="TOC2"/>
            <w:tabs>
              <w:tab w:val="right" w:leader="dot" w:pos="9350"/>
            </w:tabs>
            <w:rPr>
              <w:rFonts w:eastAsiaTheme="minorEastAsia"/>
              <w:noProof/>
              <w:sz w:val="22"/>
              <w:szCs w:val="22"/>
              <w:lang w:val="en-AU" w:eastAsia="en-AU"/>
            </w:rPr>
          </w:pPr>
          <w:hyperlink w:anchor="_Toc26198131" w:history="1">
            <w:r w:rsidR="009A07B3" w:rsidRPr="008742A9">
              <w:rPr>
                <w:rStyle w:val="Hyperlink"/>
                <w:rFonts w:cs="Times New Roman"/>
                <w:noProof/>
              </w:rPr>
              <w:t>Pipidinny Swamp</w:t>
            </w:r>
            <w:r w:rsidR="009A07B3">
              <w:rPr>
                <w:noProof/>
                <w:webHidden/>
              </w:rPr>
              <w:tab/>
            </w:r>
            <w:r w:rsidR="009A07B3">
              <w:rPr>
                <w:noProof/>
                <w:webHidden/>
              </w:rPr>
              <w:fldChar w:fldCharType="begin"/>
            </w:r>
            <w:r w:rsidR="009A07B3">
              <w:rPr>
                <w:noProof/>
                <w:webHidden/>
              </w:rPr>
              <w:instrText xml:space="preserve"> PAGEREF _Toc26198131 \h </w:instrText>
            </w:r>
            <w:r w:rsidR="009A07B3">
              <w:rPr>
                <w:noProof/>
                <w:webHidden/>
              </w:rPr>
            </w:r>
            <w:r w:rsidR="009A07B3">
              <w:rPr>
                <w:noProof/>
                <w:webHidden/>
              </w:rPr>
              <w:fldChar w:fldCharType="separate"/>
            </w:r>
            <w:r w:rsidR="009A07B3">
              <w:rPr>
                <w:noProof/>
                <w:webHidden/>
              </w:rPr>
              <w:t>69</w:t>
            </w:r>
            <w:r w:rsidR="009A07B3">
              <w:rPr>
                <w:noProof/>
                <w:webHidden/>
              </w:rPr>
              <w:fldChar w:fldCharType="end"/>
            </w:r>
          </w:hyperlink>
        </w:p>
        <w:p w14:paraId="7AC59666" w14:textId="109DEFBC" w:rsidR="009A07B3" w:rsidRDefault="005861C8">
          <w:pPr>
            <w:pStyle w:val="TOC3"/>
            <w:tabs>
              <w:tab w:val="right" w:leader="dot" w:pos="9350"/>
            </w:tabs>
            <w:rPr>
              <w:rFonts w:eastAsiaTheme="minorEastAsia"/>
              <w:noProof/>
              <w:sz w:val="22"/>
              <w:szCs w:val="22"/>
              <w:lang w:val="en-AU" w:eastAsia="en-AU"/>
            </w:rPr>
          </w:pPr>
          <w:hyperlink w:anchor="_Toc26198132"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_Toc26198132 \h </w:instrText>
            </w:r>
            <w:r w:rsidR="009A07B3">
              <w:rPr>
                <w:noProof/>
                <w:webHidden/>
              </w:rPr>
            </w:r>
            <w:r w:rsidR="009A07B3">
              <w:rPr>
                <w:noProof/>
                <w:webHidden/>
              </w:rPr>
              <w:fldChar w:fldCharType="separate"/>
            </w:r>
            <w:r w:rsidR="009A07B3">
              <w:rPr>
                <w:noProof/>
                <w:webHidden/>
              </w:rPr>
              <w:t>69</w:t>
            </w:r>
            <w:r w:rsidR="009A07B3">
              <w:rPr>
                <w:noProof/>
                <w:webHidden/>
              </w:rPr>
              <w:fldChar w:fldCharType="end"/>
            </w:r>
          </w:hyperlink>
        </w:p>
        <w:p w14:paraId="0927C5FD" w14:textId="4390044F" w:rsidR="009A07B3" w:rsidRDefault="005861C8">
          <w:pPr>
            <w:pStyle w:val="TOC3"/>
            <w:tabs>
              <w:tab w:val="right" w:leader="dot" w:pos="9350"/>
            </w:tabs>
            <w:rPr>
              <w:rFonts w:eastAsiaTheme="minorEastAsia"/>
              <w:noProof/>
              <w:sz w:val="22"/>
              <w:szCs w:val="22"/>
              <w:lang w:val="en-AU" w:eastAsia="en-AU"/>
            </w:rPr>
          </w:pPr>
          <w:hyperlink w:anchor="_Toc26198133"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_Toc26198133 \h </w:instrText>
            </w:r>
            <w:r w:rsidR="009A07B3">
              <w:rPr>
                <w:noProof/>
                <w:webHidden/>
              </w:rPr>
            </w:r>
            <w:r w:rsidR="009A07B3">
              <w:rPr>
                <w:noProof/>
                <w:webHidden/>
              </w:rPr>
              <w:fldChar w:fldCharType="separate"/>
            </w:r>
            <w:r w:rsidR="009A07B3">
              <w:rPr>
                <w:noProof/>
                <w:webHidden/>
              </w:rPr>
              <w:t>69</w:t>
            </w:r>
            <w:r w:rsidR="009A07B3">
              <w:rPr>
                <w:noProof/>
                <w:webHidden/>
              </w:rPr>
              <w:fldChar w:fldCharType="end"/>
            </w:r>
          </w:hyperlink>
        </w:p>
        <w:p w14:paraId="55E322FF" w14:textId="70D5FE9C" w:rsidR="009A07B3" w:rsidRDefault="005861C8">
          <w:pPr>
            <w:pStyle w:val="TOC3"/>
            <w:tabs>
              <w:tab w:val="right" w:leader="dot" w:pos="9350"/>
            </w:tabs>
            <w:rPr>
              <w:rFonts w:eastAsiaTheme="minorEastAsia"/>
              <w:noProof/>
              <w:sz w:val="22"/>
              <w:szCs w:val="22"/>
              <w:lang w:val="en-AU" w:eastAsia="en-AU"/>
            </w:rPr>
          </w:pPr>
          <w:hyperlink w:anchor="_Toc26198134"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_Toc26198134 \h </w:instrText>
            </w:r>
            <w:r w:rsidR="009A07B3">
              <w:rPr>
                <w:noProof/>
                <w:webHidden/>
              </w:rPr>
            </w:r>
            <w:r w:rsidR="009A07B3">
              <w:rPr>
                <w:noProof/>
                <w:webHidden/>
              </w:rPr>
              <w:fldChar w:fldCharType="separate"/>
            </w:r>
            <w:r w:rsidR="009A07B3">
              <w:rPr>
                <w:noProof/>
                <w:webHidden/>
              </w:rPr>
              <w:t>71</w:t>
            </w:r>
            <w:r w:rsidR="009A07B3">
              <w:rPr>
                <w:noProof/>
                <w:webHidden/>
              </w:rPr>
              <w:fldChar w:fldCharType="end"/>
            </w:r>
          </w:hyperlink>
        </w:p>
        <w:p w14:paraId="05C2714C" w14:textId="32D614C2" w:rsidR="009A07B3" w:rsidRDefault="005861C8">
          <w:pPr>
            <w:pStyle w:val="TOC2"/>
            <w:tabs>
              <w:tab w:val="right" w:leader="dot" w:pos="9350"/>
            </w:tabs>
            <w:rPr>
              <w:rFonts w:eastAsiaTheme="minorEastAsia"/>
              <w:noProof/>
              <w:sz w:val="22"/>
              <w:szCs w:val="22"/>
              <w:lang w:val="en-AU" w:eastAsia="en-AU"/>
            </w:rPr>
          </w:pPr>
          <w:hyperlink w:anchor="_Toc26198135" w:history="1">
            <w:r w:rsidR="009A07B3" w:rsidRPr="008742A9">
              <w:rPr>
                <w:rStyle w:val="Hyperlink"/>
                <w:rFonts w:cs="Times New Roman"/>
                <w:noProof/>
              </w:rPr>
              <w:t>Lexia 186</w:t>
            </w:r>
            <w:r w:rsidR="009A07B3">
              <w:rPr>
                <w:noProof/>
                <w:webHidden/>
              </w:rPr>
              <w:tab/>
            </w:r>
            <w:r w:rsidR="009A07B3">
              <w:rPr>
                <w:noProof/>
                <w:webHidden/>
              </w:rPr>
              <w:fldChar w:fldCharType="begin"/>
            </w:r>
            <w:r w:rsidR="009A07B3">
              <w:rPr>
                <w:noProof/>
                <w:webHidden/>
              </w:rPr>
              <w:instrText xml:space="preserve"> PAGEREF _Toc26198135 \h </w:instrText>
            </w:r>
            <w:r w:rsidR="009A07B3">
              <w:rPr>
                <w:noProof/>
                <w:webHidden/>
              </w:rPr>
            </w:r>
            <w:r w:rsidR="009A07B3">
              <w:rPr>
                <w:noProof/>
                <w:webHidden/>
              </w:rPr>
              <w:fldChar w:fldCharType="separate"/>
            </w:r>
            <w:r w:rsidR="009A07B3">
              <w:rPr>
                <w:noProof/>
                <w:webHidden/>
              </w:rPr>
              <w:t>73</w:t>
            </w:r>
            <w:r w:rsidR="009A07B3">
              <w:rPr>
                <w:noProof/>
                <w:webHidden/>
              </w:rPr>
              <w:fldChar w:fldCharType="end"/>
            </w:r>
          </w:hyperlink>
        </w:p>
        <w:p w14:paraId="0F81303A" w14:textId="66144324" w:rsidR="009A07B3" w:rsidRDefault="005861C8">
          <w:pPr>
            <w:pStyle w:val="TOC3"/>
            <w:tabs>
              <w:tab w:val="right" w:leader="dot" w:pos="9350"/>
            </w:tabs>
            <w:rPr>
              <w:rFonts w:eastAsiaTheme="minorEastAsia"/>
              <w:noProof/>
              <w:sz w:val="22"/>
              <w:szCs w:val="22"/>
              <w:lang w:val="en-AU" w:eastAsia="en-AU"/>
            </w:rPr>
          </w:pPr>
          <w:hyperlink w:anchor="_Toc26198136"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_Toc26198136 \h </w:instrText>
            </w:r>
            <w:r w:rsidR="009A07B3">
              <w:rPr>
                <w:noProof/>
                <w:webHidden/>
              </w:rPr>
            </w:r>
            <w:r w:rsidR="009A07B3">
              <w:rPr>
                <w:noProof/>
                <w:webHidden/>
              </w:rPr>
              <w:fldChar w:fldCharType="separate"/>
            </w:r>
            <w:r w:rsidR="009A07B3">
              <w:rPr>
                <w:noProof/>
                <w:webHidden/>
              </w:rPr>
              <w:t>73</w:t>
            </w:r>
            <w:r w:rsidR="009A07B3">
              <w:rPr>
                <w:noProof/>
                <w:webHidden/>
              </w:rPr>
              <w:fldChar w:fldCharType="end"/>
            </w:r>
          </w:hyperlink>
        </w:p>
        <w:p w14:paraId="6A23DCB6" w14:textId="0736EF8B" w:rsidR="009A07B3" w:rsidRDefault="005861C8">
          <w:pPr>
            <w:pStyle w:val="TOC3"/>
            <w:tabs>
              <w:tab w:val="right" w:leader="dot" w:pos="9350"/>
            </w:tabs>
            <w:rPr>
              <w:rFonts w:eastAsiaTheme="minorEastAsia"/>
              <w:noProof/>
              <w:sz w:val="22"/>
              <w:szCs w:val="22"/>
              <w:lang w:val="en-AU" w:eastAsia="en-AU"/>
            </w:rPr>
          </w:pPr>
          <w:hyperlink w:anchor="_Toc26198137"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_Toc26198137 \h </w:instrText>
            </w:r>
            <w:r w:rsidR="009A07B3">
              <w:rPr>
                <w:noProof/>
                <w:webHidden/>
              </w:rPr>
            </w:r>
            <w:r w:rsidR="009A07B3">
              <w:rPr>
                <w:noProof/>
                <w:webHidden/>
              </w:rPr>
              <w:fldChar w:fldCharType="separate"/>
            </w:r>
            <w:r w:rsidR="009A07B3">
              <w:rPr>
                <w:noProof/>
                <w:webHidden/>
              </w:rPr>
              <w:t>73</w:t>
            </w:r>
            <w:r w:rsidR="009A07B3">
              <w:rPr>
                <w:noProof/>
                <w:webHidden/>
              </w:rPr>
              <w:fldChar w:fldCharType="end"/>
            </w:r>
          </w:hyperlink>
        </w:p>
        <w:p w14:paraId="7CD7226E" w14:textId="6F75DB44" w:rsidR="009A07B3" w:rsidRDefault="005861C8">
          <w:pPr>
            <w:pStyle w:val="TOC3"/>
            <w:tabs>
              <w:tab w:val="right" w:leader="dot" w:pos="9350"/>
            </w:tabs>
            <w:rPr>
              <w:rFonts w:eastAsiaTheme="minorEastAsia"/>
              <w:noProof/>
              <w:sz w:val="22"/>
              <w:szCs w:val="22"/>
              <w:lang w:val="en-AU" w:eastAsia="en-AU"/>
            </w:rPr>
          </w:pPr>
          <w:hyperlink w:anchor="_Toc26198138"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_Toc26198138 \h </w:instrText>
            </w:r>
            <w:r w:rsidR="009A07B3">
              <w:rPr>
                <w:noProof/>
                <w:webHidden/>
              </w:rPr>
            </w:r>
            <w:r w:rsidR="009A07B3">
              <w:rPr>
                <w:noProof/>
                <w:webHidden/>
              </w:rPr>
              <w:fldChar w:fldCharType="separate"/>
            </w:r>
            <w:r w:rsidR="009A07B3">
              <w:rPr>
                <w:noProof/>
                <w:webHidden/>
              </w:rPr>
              <w:t>76</w:t>
            </w:r>
            <w:r w:rsidR="009A07B3">
              <w:rPr>
                <w:noProof/>
                <w:webHidden/>
              </w:rPr>
              <w:fldChar w:fldCharType="end"/>
            </w:r>
          </w:hyperlink>
        </w:p>
        <w:p w14:paraId="6450E0E0" w14:textId="4358C8C3" w:rsidR="009A07B3" w:rsidRDefault="005861C8">
          <w:pPr>
            <w:pStyle w:val="TOC2"/>
            <w:tabs>
              <w:tab w:val="right" w:leader="dot" w:pos="9350"/>
            </w:tabs>
            <w:rPr>
              <w:rFonts w:eastAsiaTheme="minorEastAsia"/>
              <w:noProof/>
              <w:sz w:val="22"/>
              <w:szCs w:val="22"/>
              <w:lang w:val="en-AU" w:eastAsia="en-AU"/>
            </w:rPr>
          </w:pPr>
          <w:hyperlink w:anchor="_Toc26198139" w:history="1">
            <w:r w:rsidR="009A07B3" w:rsidRPr="008742A9">
              <w:rPr>
                <w:rStyle w:val="Hyperlink"/>
                <w:rFonts w:cs="Times New Roman"/>
                <w:noProof/>
              </w:rPr>
              <w:t>Melaleuca Park 173</w:t>
            </w:r>
            <w:r w:rsidR="009A07B3">
              <w:rPr>
                <w:noProof/>
                <w:webHidden/>
              </w:rPr>
              <w:tab/>
            </w:r>
            <w:r w:rsidR="009A07B3">
              <w:rPr>
                <w:noProof/>
                <w:webHidden/>
              </w:rPr>
              <w:fldChar w:fldCharType="begin"/>
            </w:r>
            <w:r w:rsidR="009A07B3">
              <w:rPr>
                <w:noProof/>
                <w:webHidden/>
              </w:rPr>
              <w:instrText xml:space="preserve"> PAGEREF _Toc26198139 \h </w:instrText>
            </w:r>
            <w:r w:rsidR="009A07B3">
              <w:rPr>
                <w:noProof/>
                <w:webHidden/>
              </w:rPr>
            </w:r>
            <w:r w:rsidR="009A07B3">
              <w:rPr>
                <w:noProof/>
                <w:webHidden/>
              </w:rPr>
              <w:fldChar w:fldCharType="separate"/>
            </w:r>
            <w:r w:rsidR="009A07B3">
              <w:rPr>
                <w:noProof/>
                <w:webHidden/>
              </w:rPr>
              <w:t>79</w:t>
            </w:r>
            <w:r w:rsidR="009A07B3">
              <w:rPr>
                <w:noProof/>
                <w:webHidden/>
              </w:rPr>
              <w:fldChar w:fldCharType="end"/>
            </w:r>
          </w:hyperlink>
        </w:p>
        <w:p w14:paraId="0DCFE897" w14:textId="26503E9D" w:rsidR="009A07B3" w:rsidRDefault="005861C8">
          <w:pPr>
            <w:pStyle w:val="TOC3"/>
            <w:tabs>
              <w:tab w:val="right" w:leader="dot" w:pos="9350"/>
            </w:tabs>
            <w:rPr>
              <w:rFonts w:eastAsiaTheme="minorEastAsia"/>
              <w:noProof/>
              <w:sz w:val="22"/>
              <w:szCs w:val="22"/>
              <w:lang w:val="en-AU" w:eastAsia="en-AU"/>
            </w:rPr>
          </w:pPr>
          <w:hyperlink w:anchor="_Toc26198140"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_Toc26198140 \h </w:instrText>
            </w:r>
            <w:r w:rsidR="009A07B3">
              <w:rPr>
                <w:noProof/>
                <w:webHidden/>
              </w:rPr>
            </w:r>
            <w:r w:rsidR="009A07B3">
              <w:rPr>
                <w:noProof/>
                <w:webHidden/>
              </w:rPr>
              <w:fldChar w:fldCharType="separate"/>
            </w:r>
            <w:r w:rsidR="009A07B3">
              <w:rPr>
                <w:noProof/>
                <w:webHidden/>
              </w:rPr>
              <w:t>79</w:t>
            </w:r>
            <w:r w:rsidR="009A07B3">
              <w:rPr>
                <w:noProof/>
                <w:webHidden/>
              </w:rPr>
              <w:fldChar w:fldCharType="end"/>
            </w:r>
          </w:hyperlink>
        </w:p>
        <w:p w14:paraId="7C1A9BF4" w14:textId="26C228F3" w:rsidR="009A07B3" w:rsidRDefault="005861C8">
          <w:pPr>
            <w:pStyle w:val="TOC3"/>
            <w:tabs>
              <w:tab w:val="right" w:leader="dot" w:pos="9350"/>
            </w:tabs>
            <w:rPr>
              <w:rFonts w:eastAsiaTheme="minorEastAsia"/>
              <w:noProof/>
              <w:sz w:val="22"/>
              <w:szCs w:val="22"/>
              <w:lang w:val="en-AU" w:eastAsia="en-AU"/>
            </w:rPr>
          </w:pPr>
          <w:hyperlink w:anchor="_Toc26198141"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_Toc26198141 \h </w:instrText>
            </w:r>
            <w:r w:rsidR="009A07B3">
              <w:rPr>
                <w:noProof/>
                <w:webHidden/>
              </w:rPr>
            </w:r>
            <w:r w:rsidR="009A07B3">
              <w:rPr>
                <w:noProof/>
                <w:webHidden/>
              </w:rPr>
              <w:fldChar w:fldCharType="separate"/>
            </w:r>
            <w:r w:rsidR="009A07B3">
              <w:rPr>
                <w:noProof/>
                <w:webHidden/>
              </w:rPr>
              <w:t>80</w:t>
            </w:r>
            <w:r w:rsidR="009A07B3">
              <w:rPr>
                <w:noProof/>
                <w:webHidden/>
              </w:rPr>
              <w:fldChar w:fldCharType="end"/>
            </w:r>
          </w:hyperlink>
        </w:p>
        <w:p w14:paraId="23DDDB33" w14:textId="51CE6F72" w:rsidR="009A07B3" w:rsidRDefault="005861C8">
          <w:pPr>
            <w:pStyle w:val="TOC3"/>
            <w:tabs>
              <w:tab w:val="right" w:leader="dot" w:pos="9350"/>
            </w:tabs>
            <w:rPr>
              <w:rFonts w:eastAsiaTheme="minorEastAsia"/>
              <w:noProof/>
              <w:sz w:val="22"/>
              <w:szCs w:val="22"/>
              <w:lang w:val="en-AU" w:eastAsia="en-AU"/>
            </w:rPr>
          </w:pPr>
          <w:hyperlink w:anchor="_Toc26198142" w:history="1">
            <w:r w:rsidR="009A07B3" w:rsidRPr="008742A9">
              <w:rPr>
                <w:rStyle w:val="Hyperlink"/>
                <w:rFonts w:cs="Times New Roman"/>
                <w:noProof/>
              </w:rPr>
              <w:t>Water quality</w:t>
            </w:r>
            <w:r w:rsidR="009A07B3">
              <w:rPr>
                <w:noProof/>
                <w:webHidden/>
              </w:rPr>
              <w:tab/>
            </w:r>
            <w:r w:rsidR="009A07B3">
              <w:rPr>
                <w:noProof/>
                <w:webHidden/>
              </w:rPr>
              <w:fldChar w:fldCharType="begin"/>
            </w:r>
            <w:r w:rsidR="009A07B3">
              <w:rPr>
                <w:noProof/>
                <w:webHidden/>
              </w:rPr>
              <w:instrText xml:space="preserve"> PAGEREF _Toc26198142 \h </w:instrText>
            </w:r>
            <w:r w:rsidR="009A07B3">
              <w:rPr>
                <w:noProof/>
                <w:webHidden/>
              </w:rPr>
            </w:r>
            <w:r w:rsidR="009A07B3">
              <w:rPr>
                <w:noProof/>
                <w:webHidden/>
              </w:rPr>
              <w:fldChar w:fldCharType="separate"/>
            </w:r>
            <w:r w:rsidR="009A07B3">
              <w:rPr>
                <w:noProof/>
                <w:webHidden/>
              </w:rPr>
              <w:t>82</w:t>
            </w:r>
            <w:r w:rsidR="009A07B3">
              <w:rPr>
                <w:noProof/>
                <w:webHidden/>
              </w:rPr>
              <w:fldChar w:fldCharType="end"/>
            </w:r>
          </w:hyperlink>
        </w:p>
        <w:p w14:paraId="112EFB3D" w14:textId="4A626813" w:rsidR="009A07B3" w:rsidRDefault="005861C8">
          <w:pPr>
            <w:pStyle w:val="TOC3"/>
            <w:tabs>
              <w:tab w:val="right" w:leader="dot" w:pos="9350"/>
            </w:tabs>
            <w:rPr>
              <w:rFonts w:eastAsiaTheme="minorEastAsia"/>
              <w:noProof/>
              <w:sz w:val="22"/>
              <w:szCs w:val="22"/>
              <w:lang w:val="en-AU" w:eastAsia="en-AU"/>
            </w:rPr>
          </w:pPr>
          <w:hyperlink w:anchor="_Toc26198143"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_Toc26198143 \h </w:instrText>
            </w:r>
            <w:r w:rsidR="009A07B3">
              <w:rPr>
                <w:noProof/>
                <w:webHidden/>
              </w:rPr>
            </w:r>
            <w:r w:rsidR="009A07B3">
              <w:rPr>
                <w:noProof/>
                <w:webHidden/>
              </w:rPr>
              <w:fldChar w:fldCharType="separate"/>
            </w:r>
            <w:r w:rsidR="009A07B3">
              <w:rPr>
                <w:noProof/>
                <w:webHidden/>
              </w:rPr>
              <w:t>82</w:t>
            </w:r>
            <w:r w:rsidR="009A07B3">
              <w:rPr>
                <w:noProof/>
                <w:webHidden/>
              </w:rPr>
              <w:fldChar w:fldCharType="end"/>
            </w:r>
          </w:hyperlink>
        </w:p>
        <w:p w14:paraId="5269001E" w14:textId="585203D1" w:rsidR="009A07B3" w:rsidRDefault="005861C8">
          <w:pPr>
            <w:pStyle w:val="TOC3"/>
            <w:tabs>
              <w:tab w:val="right" w:leader="dot" w:pos="9350"/>
            </w:tabs>
            <w:rPr>
              <w:rFonts w:eastAsiaTheme="minorEastAsia"/>
              <w:noProof/>
              <w:sz w:val="22"/>
              <w:szCs w:val="22"/>
              <w:lang w:val="en-AU" w:eastAsia="en-AU"/>
            </w:rPr>
          </w:pPr>
          <w:hyperlink w:anchor="_Toc26198144" w:history="1">
            <w:r w:rsidR="009A07B3" w:rsidRPr="008742A9">
              <w:rPr>
                <w:rStyle w:val="Hyperlink"/>
                <w:rFonts w:cs="Times New Roman"/>
                <w:noProof/>
              </w:rPr>
              <w:t>Aquatic invertebrates</w:t>
            </w:r>
            <w:r w:rsidR="009A07B3">
              <w:rPr>
                <w:noProof/>
                <w:webHidden/>
              </w:rPr>
              <w:tab/>
            </w:r>
            <w:r w:rsidR="009A07B3">
              <w:rPr>
                <w:noProof/>
                <w:webHidden/>
              </w:rPr>
              <w:fldChar w:fldCharType="begin"/>
            </w:r>
            <w:r w:rsidR="009A07B3">
              <w:rPr>
                <w:noProof/>
                <w:webHidden/>
              </w:rPr>
              <w:instrText xml:space="preserve"> PAGEREF _Toc26198144 \h </w:instrText>
            </w:r>
            <w:r w:rsidR="009A07B3">
              <w:rPr>
                <w:noProof/>
                <w:webHidden/>
              </w:rPr>
            </w:r>
            <w:r w:rsidR="009A07B3">
              <w:rPr>
                <w:noProof/>
                <w:webHidden/>
              </w:rPr>
              <w:fldChar w:fldCharType="separate"/>
            </w:r>
            <w:r w:rsidR="009A07B3">
              <w:rPr>
                <w:noProof/>
                <w:webHidden/>
              </w:rPr>
              <w:t>82</w:t>
            </w:r>
            <w:r w:rsidR="009A07B3">
              <w:rPr>
                <w:noProof/>
                <w:webHidden/>
              </w:rPr>
              <w:fldChar w:fldCharType="end"/>
            </w:r>
          </w:hyperlink>
        </w:p>
        <w:p w14:paraId="21365824" w14:textId="10C76FA6" w:rsidR="009A07B3" w:rsidRDefault="005861C8">
          <w:pPr>
            <w:pStyle w:val="TOC2"/>
            <w:tabs>
              <w:tab w:val="right" w:leader="dot" w:pos="9350"/>
            </w:tabs>
            <w:rPr>
              <w:rFonts w:eastAsiaTheme="minorEastAsia"/>
              <w:noProof/>
              <w:sz w:val="22"/>
              <w:szCs w:val="22"/>
              <w:lang w:val="en-AU" w:eastAsia="en-AU"/>
            </w:rPr>
          </w:pPr>
          <w:hyperlink w:anchor="_Toc26198145" w:history="1">
            <w:r w:rsidR="009A07B3" w:rsidRPr="008742A9">
              <w:rPr>
                <w:rStyle w:val="Hyperlink"/>
                <w:rFonts w:cs="Times New Roman"/>
                <w:noProof/>
              </w:rPr>
              <w:t>Melaleuca Park 78</w:t>
            </w:r>
            <w:r w:rsidR="009A07B3">
              <w:rPr>
                <w:noProof/>
                <w:webHidden/>
              </w:rPr>
              <w:tab/>
            </w:r>
            <w:r w:rsidR="009A07B3">
              <w:rPr>
                <w:noProof/>
                <w:webHidden/>
              </w:rPr>
              <w:fldChar w:fldCharType="begin"/>
            </w:r>
            <w:r w:rsidR="009A07B3">
              <w:rPr>
                <w:noProof/>
                <w:webHidden/>
              </w:rPr>
              <w:instrText xml:space="preserve"> PAGEREF _Toc26198145 \h </w:instrText>
            </w:r>
            <w:r w:rsidR="009A07B3">
              <w:rPr>
                <w:noProof/>
                <w:webHidden/>
              </w:rPr>
            </w:r>
            <w:r w:rsidR="009A07B3">
              <w:rPr>
                <w:noProof/>
                <w:webHidden/>
              </w:rPr>
              <w:fldChar w:fldCharType="separate"/>
            </w:r>
            <w:r w:rsidR="009A07B3">
              <w:rPr>
                <w:noProof/>
                <w:webHidden/>
              </w:rPr>
              <w:t>86</w:t>
            </w:r>
            <w:r w:rsidR="009A07B3">
              <w:rPr>
                <w:noProof/>
                <w:webHidden/>
              </w:rPr>
              <w:fldChar w:fldCharType="end"/>
            </w:r>
          </w:hyperlink>
        </w:p>
        <w:p w14:paraId="3CE01D5E" w14:textId="2BD25831" w:rsidR="009A07B3" w:rsidRDefault="005861C8">
          <w:pPr>
            <w:pStyle w:val="TOC3"/>
            <w:tabs>
              <w:tab w:val="right" w:leader="dot" w:pos="9350"/>
            </w:tabs>
            <w:rPr>
              <w:rFonts w:eastAsiaTheme="minorEastAsia"/>
              <w:noProof/>
              <w:sz w:val="22"/>
              <w:szCs w:val="22"/>
              <w:lang w:val="en-AU" w:eastAsia="en-AU"/>
            </w:rPr>
          </w:pPr>
          <w:hyperlink w:anchor="_Toc26198146"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_Toc26198146 \h </w:instrText>
            </w:r>
            <w:r w:rsidR="009A07B3">
              <w:rPr>
                <w:noProof/>
                <w:webHidden/>
              </w:rPr>
            </w:r>
            <w:r w:rsidR="009A07B3">
              <w:rPr>
                <w:noProof/>
                <w:webHidden/>
              </w:rPr>
              <w:fldChar w:fldCharType="separate"/>
            </w:r>
            <w:r w:rsidR="009A07B3">
              <w:rPr>
                <w:noProof/>
                <w:webHidden/>
              </w:rPr>
              <w:t>86</w:t>
            </w:r>
            <w:r w:rsidR="009A07B3">
              <w:rPr>
                <w:noProof/>
                <w:webHidden/>
              </w:rPr>
              <w:fldChar w:fldCharType="end"/>
            </w:r>
          </w:hyperlink>
        </w:p>
        <w:p w14:paraId="7CD37324" w14:textId="0D5396DD" w:rsidR="009A07B3" w:rsidRDefault="005861C8">
          <w:pPr>
            <w:pStyle w:val="TOC3"/>
            <w:tabs>
              <w:tab w:val="right" w:leader="dot" w:pos="9350"/>
            </w:tabs>
            <w:rPr>
              <w:rFonts w:eastAsiaTheme="minorEastAsia"/>
              <w:noProof/>
              <w:sz w:val="22"/>
              <w:szCs w:val="22"/>
              <w:lang w:val="en-AU" w:eastAsia="en-AU"/>
            </w:rPr>
          </w:pPr>
          <w:hyperlink w:anchor="_Toc26198147"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_Toc26198147 \h </w:instrText>
            </w:r>
            <w:r w:rsidR="009A07B3">
              <w:rPr>
                <w:noProof/>
                <w:webHidden/>
              </w:rPr>
            </w:r>
            <w:r w:rsidR="009A07B3">
              <w:rPr>
                <w:noProof/>
                <w:webHidden/>
              </w:rPr>
              <w:fldChar w:fldCharType="separate"/>
            </w:r>
            <w:r w:rsidR="009A07B3">
              <w:rPr>
                <w:noProof/>
                <w:webHidden/>
              </w:rPr>
              <w:t>86</w:t>
            </w:r>
            <w:r w:rsidR="009A07B3">
              <w:rPr>
                <w:noProof/>
                <w:webHidden/>
              </w:rPr>
              <w:fldChar w:fldCharType="end"/>
            </w:r>
          </w:hyperlink>
        </w:p>
        <w:p w14:paraId="56F51DAB" w14:textId="09E69DD7" w:rsidR="009A07B3" w:rsidRDefault="005861C8">
          <w:pPr>
            <w:pStyle w:val="TOC3"/>
            <w:tabs>
              <w:tab w:val="right" w:leader="dot" w:pos="9350"/>
            </w:tabs>
            <w:rPr>
              <w:rFonts w:eastAsiaTheme="minorEastAsia"/>
              <w:noProof/>
              <w:sz w:val="22"/>
              <w:szCs w:val="22"/>
              <w:lang w:val="en-AU" w:eastAsia="en-AU"/>
            </w:rPr>
          </w:pPr>
          <w:hyperlink w:anchor="_Toc26198148"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_Toc26198148 \h </w:instrText>
            </w:r>
            <w:r w:rsidR="009A07B3">
              <w:rPr>
                <w:noProof/>
                <w:webHidden/>
              </w:rPr>
            </w:r>
            <w:r w:rsidR="009A07B3">
              <w:rPr>
                <w:noProof/>
                <w:webHidden/>
              </w:rPr>
              <w:fldChar w:fldCharType="separate"/>
            </w:r>
            <w:r w:rsidR="009A07B3">
              <w:rPr>
                <w:noProof/>
                <w:webHidden/>
              </w:rPr>
              <w:t>88</w:t>
            </w:r>
            <w:r w:rsidR="009A07B3">
              <w:rPr>
                <w:noProof/>
                <w:webHidden/>
              </w:rPr>
              <w:fldChar w:fldCharType="end"/>
            </w:r>
          </w:hyperlink>
        </w:p>
        <w:p w14:paraId="1480110D" w14:textId="053E45BD" w:rsidR="009A07B3" w:rsidRDefault="005861C8">
          <w:pPr>
            <w:pStyle w:val="TOC2"/>
            <w:tabs>
              <w:tab w:val="right" w:leader="dot" w:pos="9350"/>
            </w:tabs>
            <w:rPr>
              <w:rFonts w:eastAsiaTheme="minorEastAsia"/>
              <w:noProof/>
              <w:sz w:val="22"/>
              <w:szCs w:val="22"/>
              <w:lang w:val="en-AU" w:eastAsia="en-AU"/>
            </w:rPr>
          </w:pPr>
          <w:hyperlink w:anchor="_Toc26198149" w:history="1">
            <w:r w:rsidR="009A07B3" w:rsidRPr="008742A9">
              <w:rPr>
                <w:rStyle w:val="Hyperlink"/>
                <w:rFonts w:cs="Times New Roman"/>
                <w:noProof/>
              </w:rPr>
              <w:t>MM59B - Whiteman Park East</w:t>
            </w:r>
            <w:r w:rsidR="009A07B3">
              <w:rPr>
                <w:noProof/>
                <w:webHidden/>
              </w:rPr>
              <w:tab/>
            </w:r>
            <w:r w:rsidR="009A07B3">
              <w:rPr>
                <w:noProof/>
                <w:webHidden/>
              </w:rPr>
              <w:fldChar w:fldCharType="begin"/>
            </w:r>
            <w:r w:rsidR="009A07B3">
              <w:rPr>
                <w:noProof/>
                <w:webHidden/>
              </w:rPr>
              <w:instrText xml:space="preserve"> PAGEREF _Toc26198149 \h </w:instrText>
            </w:r>
            <w:r w:rsidR="009A07B3">
              <w:rPr>
                <w:noProof/>
                <w:webHidden/>
              </w:rPr>
            </w:r>
            <w:r w:rsidR="009A07B3">
              <w:rPr>
                <w:noProof/>
                <w:webHidden/>
              </w:rPr>
              <w:fldChar w:fldCharType="separate"/>
            </w:r>
            <w:r w:rsidR="009A07B3">
              <w:rPr>
                <w:noProof/>
                <w:webHidden/>
              </w:rPr>
              <w:t>91</w:t>
            </w:r>
            <w:r w:rsidR="009A07B3">
              <w:rPr>
                <w:noProof/>
                <w:webHidden/>
              </w:rPr>
              <w:fldChar w:fldCharType="end"/>
            </w:r>
          </w:hyperlink>
        </w:p>
        <w:p w14:paraId="101AD0BB" w14:textId="1AE3C9B7" w:rsidR="009A07B3" w:rsidRDefault="005861C8">
          <w:pPr>
            <w:pStyle w:val="TOC3"/>
            <w:tabs>
              <w:tab w:val="right" w:leader="dot" w:pos="9350"/>
            </w:tabs>
            <w:rPr>
              <w:rFonts w:eastAsiaTheme="minorEastAsia"/>
              <w:noProof/>
              <w:sz w:val="22"/>
              <w:szCs w:val="22"/>
              <w:lang w:val="en-AU" w:eastAsia="en-AU"/>
            </w:rPr>
          </w:pPr>
          <w:hyperlink w:anchor="_Toc26198150"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_Toc26198150 \h </w:instrText>
            </w:r>
            <w:r w:rsidR="009A07B3">
              <w:rPr>
                <w:noProof/>
                <w:webHidden/>
              </w:rPr>
            </w:r>
            <w:r w:rsidR="009A07B3">
              <w:rPr>
                <w:noProof/>
                <w:webHidden/>
              </w:rPr>
              <w:fldChar w:fldCharType="separate"/>
            </w:r>
            <w:r w:rsidR="009A07B3">
              <w:rPr>
                <w:noProof/>
                <w:webHidden/>
              </w:rPr>
              <w:t>91</w:t>
            </w:r>
            <w:r w:rsidR="009A07B3">
              <w:rPr>
                <w:noProof/>
                <w:webHidden/>
              </w:rPr>
              <w:fldChar w:fldCharType="end"/>
            </w:r>
          </w:hyperlink>
        </w:p>
        <w:p w14:paraId="6FC64177" w14:textId="5FF69015" w:rsidR="009A07B3" w:rsidRDefault="005861C8">
          <w:pPr>
            <w:pStyle w:val="TOC3"/>
            <w:tabs>
              <w:tab w:val="right" w:leader="dot" w:pos="9350"/>
            </w:tabs>
            <w:rPr>
              <w:rFonts w:eastAsiaTheme="minorEastAsia"/>
              <w:noProof/>
              <w:sz w:val="22"/>
              <w:szCs w:val="22"/>
              <w:lang w:val="en-AU" w:eastAsia="en-AU"/>
            </w:rPr>
          </w:pPr>
          <w:hyperlink w:anchor="_Toc26198151"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_Toc26198151 \h </w:instrText>
            </w:r>
            <w:r w:rsidR="009A07B3">
              <w:rPr>
                <w:noProof/>
                <w:webHidden/>
              </w:rPr>
            </w:r>
            <w:r w:rsidR="009A07B3">
              <w:rPr>
                <w:noProof/>
                <w:webHidden/>
              </w:rPr>
              <w:fldChar w:fldCharType="separate"/>
            </w:r>
            <w:r w:rsidR="009A07B3">
              <w:rPr>
                <w:noProof/>
                <w:webHidden/>
              </w:rPr>
              <w:t>91</w:t>
            </w:r>
            <w:r w:rsidR="009A07B3">
              <w:rPr>
                <w:noProof/>
                <w:webHidden/>
              </w:rPr>
              <w:fldChar w:fldCharType="end"/>
            </w:r>
          </w:hyperlink>
        </w:p>
        <w:p w14:paraId="23CA6087" w14:textId="2729BCB7" w:rsidR="009A07B3" w:rsidRDefault="005861C8">
          <w:pPr>
            <w:pStyle w:val="TOC3"/>
            <w:tabs>
              <w:tab w:val="right" w:leader="dot" w:pos="9350"/>
            </w:tabs>
            <w:rPr>
              <w:rFonts w:eastAsiaTheme="minorEastAsia"/>
              <w:noProof/>
              <w:sz w:val="22"/>
              <w:szCs w:val="22"/>
              <w:lang w:val="en-AU" w:eastAsia="en-AU"/>
            </w:rPr>
          </w:pPr>
          <w:hyperlink w:anchor="_Toc26198152"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_Toc26198152 \h </w:instrText>
            </w:r>
            <w:r w:rsidR="009A07B3">
              <w:rPr>
                <w:noProof/>
                <w:webHidden/>
              </w:rPr>
            </w:r>
            <w:r w:rsidR="009A07B3">
              <w:rPr>
                <w:noProof/>
                <w:webHidden/>
              </w:rPr>
              <w:fldChar w:fldCharType="separate"/>
            </w:r>
            <w:r w:rsidR="009A07B3">
              <w:rPr>
                <w:noProof/>
                <w:webHidden/>
              </w:rPr>
              <w:t>93</w:t>
            </w:r>
            <w:r w:rsidR="009A07B3">
              <w:rPr>
                <w:noProof/>
                <w:webHidden/>
              </w:rPr>
              <w:fldChar w:fldCharType="end"/>
            </w:r>
          </w:hyperlink>
        </w:p>
        <w:p w14:paraId="25E5DCE8" w14:textId="7F58D5D5" w:rsidR="009A07B3" w:rsidRDefault="005861C8">
          <w:pPr>
            <w:pStyle w:val="TOC2"/>
            <w:tabs>
              <w:tab w:val="right" w:leader="dot" w:pos="9350"/>
            </w:tabs>
            <w:rPr>
              <w:rFonts w:eastAsiaTheme="minorEastAsia"/>
              <w:noProof/>
              <w:sz w:val="22"/>
              <w:szCs w:val="22"/>
              <w:lang w:val="en-AU" w:eastAsia="en-AU"/>
            </w:rPr>
          </w:pPr>
          <w:hyperlink w:anchor="_Toc26198153" w:history="1">
            <w:r w:rsidR="009A07B3" w:rsidRPr="008742A9">
              <w:rPr>
                <w:rStyle w:val="Hyperlink"/>
                <w:rFonts w:cs="Times New Roman"/>
                <w:noProof/>
              </w:rPr>
              <w:t>PM9 - Pinjar North</w:t>
            </w:r>
            <w:r w:rsidR="009A07B3">
              <w:rPr>
                <w:noProof/>
                <w:webHidden/>
              </w:rPr>
              <w:tab/>
            </w:r>
            <w:r w:rsidR="009A07B3">
              <w:rPr>
                <w:noProof/>
                <w:webHidden/>
              </w:rPr>
              <w:fldChar w:fldCharType="begin"/>
            </w:r>
            <w:r w:rsidR="009A07B3">
              <w:rPr>
                <w:noProof/>
                <w:webHidden/>
              </w:rPr>
              <w:instrText xml:space="preserve"> PAGEREF _Toc26198153 \h </w:instrText>
            </w:r>
            <w:r w:rsidR="009A07B3">
              <w:rPr>
                <w:noProof/>
                <w:webHidden/>
              </w:rPr>
            </w:r>
            <w:r w:rsidR="009A07B3">
              <w:rPr>
                <w:noProof/>
                <w:webHidden/>
              </w:rPr>
              <w:fldChar w:fldCharType="separate"/>
            </w:r>
            <w:r w:rsidR="009A07B3">
              <w:rPr>
                <w:noProof/>
                <w:webHidden/>
              </w:rPr>
              <w:t>94</w:t>
            </w:r>
            <w:r w:rsidR="009A07B3">
              <w:rPr>
                <w:noProof/>
                <w:webHidden/>
              </w:rPr>
              <w:fldChar w:fldCharType="end"/>
            </w:r>
          </w:hyperlink>
        </w:p>
        <w:p w14:paraId="7E587D27" w14:textId="3B950F13" w:rsidR="009A07B3" w:rsidRDefault="005861C8">
          <w:pPr>
            <w:pStyle w:val="TOC3"/>
            <w:tabs>
              <w:tab w:val="right" w:leader="dot" w:pos="9350"/>
            </w:tabs>
            <w:rPr>
              <w:rFonts w:eastAsiaTheme="minorEastAsia"/>
              <w:noProof/>
              <w:sz w:val="22"/>
              <w:szCs w:val="22"/>
              <w:lang w:val="en-AU" w:eastAsia="en-AU"/>
            </w:rPr>
          </w:pPr>
          <w:hyperlink w:anchor="_Toc26198154"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_Toc26198154 \h </w:instrText>
            </w:r>
            <w:r w:rsidR="009A07B3">
              <w:rPr>
                <w:noProof/>
                <w:webHidden/>
              </w:rPr>
            </w:r>
            <w:r w:rsidR="009A07B3">
              <w:rPr>
                <w:noProof/>
                <w:webHidden/>
              </w:rPr>
              <w:fldChar w:fldCharType="separate"/>
            </w:r>
            <w:r w:rsidR="009A07B3">
              <w:rPr>
                <w:noProof/>
                <w:webHidden/>
              </w:rPr>
              <w:t>94</w:t>
            </w:r>
            <w:r w:rsidR="009A07B3">
              <w:rPr>
                <w:noProof/>
                <w:webHidden/>
              </w:rPr>
              <w:fldChar w:fldCharType="end"/>
            </w:r>
          </w:hyperlink>
        </w:p>
        <w:p w14:paraId="23C64F4F" w14:textId="6581CD64" w:rsidR="009A07B3" w:rsidRDefault="005861C8">
          <w:pPr>
            <w:pStyle w:val="TOC3"/>
            <w:tabs>
              <w:tab w:val="right" w:leader="dot" w:pos="9350"/>
            </w:tabs>
            <w:rPr>
              <w:rFonts w:eastAsiaTheme="minorEastAsia"/>
              <w:noProof/>
              <w:sz w:val="22"/>
              <w:szCs w:val="22"/>
              <w:lang w:val="en-AU" w:eastAsia="en-AU"/>
            </w:rPr>
          </w:pPr>
          <w:hyperlink w:anchor="_Toc26198155"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_Toc26198155 \h </w:instrText>
            </w:r>
            <w:r w:rsidR="009A07B3">
              <w:rPr>
                <w:noProof/>
                <w:webHidden/>
              </w:rPr>
            </w:r>
            <w:r w:rsidR="009A07B3">
              <w:rPr>
                <w:noProof/>
                <w:webHidden/>
              </w:rPr>
              <w:fldChar w:fldCharType="separate"/>
            </w:r>
            <w:r w:rsidR="009A07B3">
              <w:rPr>
                <w:noProof/>
                <w:webHidden/>
              </w:rPr>
              <w:t>95</w:t>
            </w:r>
            <w:r w:rsidR="009A07B3">
              <w:rPr>
                <w:noProof/>
                <w:webHidden/>
              </w:rPr>
              <w:fldChar w:fldCharType="end"/>
            </w:r>
          </w:hyperlink>
        </w:p>
        <w:p w14:paraId="09DD5335" w14:textId="2486E4D0" w:rsidR="009A07B3" w:rsidRDefault="005861C8">
          <w:pPr>
            <w:pStyle w:val="TOC2"/>
            <w:tabs>
              <w:tab w:val="right" w:leader="dot" w:pos="9350"/>
            </w:tabs>
            <w:rPr>
              <w:rFonts w:eastAsiaTheme="minorEastAsia"/>
              <w:noProof/>
              <w:sz w:val="22"/>
              <w:szCs w:val="22"/>
              <w:lang w:val="en-AU" w:eastAsia="en-AU"/>
            </w:rPr>
          </w:pPr>
          <w:hyperlink w:anchor="_Toc26198156" w:history="1">
            <w:r w:rsidR="009A07B3" w:rsidRPr="008742A9">
              <w:rPr>
                <w:rStyle w:val="Hyperlink"/>
                <w:rFonts w:cs="Times New Roman"/>
                <w:noProof/>
              </w:rPr>
              <w:t>WM1 - Pinjar</w:t>
            </w:r>
            <w:r w:rsidR="009A07B3">
              <w:rPr>
                <w:noProof/>
                <w:webHidden/>
              </w:rPr>
              <w:tab/>
            </w:r>
            <w:r w:rsidR="009A07B3">
              <w:rPr>
                <w:noProof/>
                <w:webHidden/>
              </w:rPr>
              <w:fldChar w:fldCharType="begin"/>
            </w:r>
            <w:r w:rsidR="009A07B3">
              <w:rPr>
                <w:noProof/>
                <w:webHidden/>
              </w:rPr>
              <w:instrText xml:space="preserve"> PAGEREF _Toc26198156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0ACDD300" w14:textId="563BC9CA" w:rsidR="009A07B3" w:rsidRDefault="005861C8">
          <w:pPr>
            <w:pStyle w:val="TOC3"/>
            <w:tabs>
              <w:tab w:val="right" w:leader="dot" w:pos="9350"/>
            </w:tabs>
            <w:rPr>
              <w:rFonts w:eastAsiaTheme="minorEastAsia"/>
              <w:noProof/>
              <w:sz w:val="22"/>
              <w:szCs w:val="22"/>
              <w:lang w:val="en-AU" w:eastAsia="en-AU"/>
            </w:rPr>
          </w:pPr>
          <w:hyperlink w:anchor="_Toc2619815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_Toc26198157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15246A10" w14:textId="3D899B63" w:rsidR="009A07B3" w:rsidRDefault="005861C8">
          <w:pPr>
            <w:pStyle w:val="TOC3"/>
            <w:tabs>
              <w:tab w:val="right" w:leader="dot" w:pos="9350"/>
            </w:tabs>
            <w:rPr>
              <w:rFonts w:eastAsiaTheme="minorEastAsia"/>
              <w:noProof/>
              <w:sz w:val="22"/>
              <w:szCs w:val="22"/>
              <w:lang w:val="en-AU" w:eastAsia="en-AU"/>
            </w:rPr>
          </w:pPr>
          <w:hyperlink w:anchor="_Toc26198158"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_Toc26198158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3105B118" w14:textId="50308CDE" w:rsidR="009A07B3" w:rsidRDefault="005861C8">
          <w:pPr>
            <w:pStyle w:val="TOC3"/>
            <w:tabs>
              <w:tab w:val="right" w:leader="dot" w:pos="9350"/>
            </w:tabs>
            <w:rPr>
              <w:rFonts w:eastAsiaTheme="minorEastAsia"/>
              <w:noProof/>
              <w:sz w:val="22"/>
              <w:szCs w:val="22"/>
              <w:lang w:val="en-AU" w:eastAsia="en-AU"/>
            </w:rPr>
          </w:pPr>
          <w:hyperlink w:anchor="_Toc26198159"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_Toc26198159 \h </w:instrText>
            </w:r>
            <w:r w:rsidR="009A07B3">
              <w:rPr>
                <w:noProof/>
                <w:webHidden/>
              </w:rPr>
            </w:r>
            <w:r w:rsidR="009A07B3">
              <w:rPr>
                <w:noProof/>
                <w:webHidden/>
              </w:rPr>
              <w:fldChar w:fldCharType="separate"/>
            </w:r>
            <w:r w:rsidR="009A07B3">
              <w:rPr>
                <w:noProof/>
                <w:webHidden/>
              </w:rPr>
              <w:t>96</w:t>
            </w:r>
            <w:r w:rsidR="009A07B3">
              <w:rPr>
                <w:noProof/>
                <w:webHidden/>
              </w:rPr>
              <w:fldChar w:fldCharType="end"/>
            </w:r>
          </w:hyperlink>
        </w:p>
        <w:p w14:paraId="4267B1EC" w14:textId="7B75A905" w:rsidR="009A07B3" w:rsidRDefault="005861C8">
          <w:pPr>
            <w:pStyle w:val="TOC2"/>
            <w:tabs>
              <w:tab w:val="right" w:leader="dot" w:pos="9350"/>
            </w:tabs>
            <w:rPr>
              <w:rFonts w:eastAsiaTheme="minorEastAsia"/>
              <w:noProof/>
              <w:sz w:val="22"/>
              <w:szCs w:val="22"/>
              <w:lang w:val="en-AU" w:eastAsia="en-AU"/>
            </w:rPr>
          </w:pPr>
          <w:hyperlink w:anchor="_Toc26198160" w:history="1">
            <w:r w:rsidR="009A07B3" w:rsidRPr="008742A9">
              <w:rPr>
                <w:rStyle w:val="Hyperlink"/>
                <w:rFonts w:cs="Times New Roman"/>
                <w:noProof/>
              </w:rPr>
              <w:t>WM2 - Melaleuca Park North</w:t>
            </w:r>
            <w:r w:rsidR="009A07B3">
              <w:rPr>
                <w:noProof/>
                <w:webHidden/>
              </w:rPr>
              <w:tab/>
            </w:r>
            <w:r w:rsidR="009A07B3">
              <w:rPr>
                <w:noProof/>
                <w:webHidden/>
              </w:rPr>
              <w:fldChar w:fldCharType="begin"/>
            </w:r>
            <w:r w:rsidR="009A07B3">
              <w:rPr>
                <w:noProof/>
                <w:webHidden/>
              </w:rPr>
              <w:instrText xml:space="preserve"> PAGEREF _Toc26198160 \h </w:instrText>
            </w:r>
            <w:r w:rsidR="009A07B3">
              <w:rPr>
                <w:noProof/>
                <w:webHidden/>
              </w:rPr>
            </w:r>
            <w:r w:rsidR="009A07B3">
              <w:rPr>
                <w:noProof/>
                <w:webHidden/>
              </w:rPr>
              <w:fldChar w:fldCharType="separate"/>
            </w:r>
            <w:r w:rsidR="009A07B3">
              <w:rPr>
                <w:noProof/>
                <w:webHidden/>
              </w:rPr>
              <w:t>99</w:t>
            </w:r>
            <w:r w:rsidR="009A07B3">
              <w:rPr>
                <w:noProof/>
                <w:webHidden/>
              </w:rPr>
              <w:fldChar w:fldCharType="end"/>
            </w:r>
          </w:hyperlink>
        </w:p>
        <w:p w14:paraId="1F217A29" w14:textId="2F52E957" w:rsidR="009A07B3" w:rsidRDefault="005861C8">
          <w:pPr>
            <w:pStyle w:val="TOC3"/>
            <w:tabs>
              <w:tab w:val="right" w:leader="dot" w:pos="9350"/>
            </w:tabs>
            <w:rPr>
              <w:rFonts w:eastAsiaTheme="minorEastAsia"/>
              <w:noProof/>
              <w:sz w:val="22"/>
              <w:szCs w:val="22"/>
              <w:lang w:val="en-AU" w:eastAsia="en-AU"/>
            </w:rPr>
          </w:pPr>
          <w:hyperlink w:anchor="_Toc26198161"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_Toc26198161 \h </w:instrText>
            </w:r>
            <w:r w:rsidR="009A07B3">
              <w:rPr>
                <w:noProof/>
                <w:webHidden/>
              </w:rPr>
            </w:r>
            <w:r w:rsidR="009A07B3">
              <w:rPr>
                <w:noProof/>
                <w:webHidden/>
              </w:rPr>
              <w:fldChar w:fldCharType="separate"/>
            </w:r>
            <w:r w:rsidR="009A07B3">
              <w:rPr>
                <w:noProof/>
                <w:webHidden/>
              </w:rPr>
              <w:t>99</w:t>
            </w:r>
            <w:r w:rsidR="009A07B3">
              <w:rPr>
                <w:noProof/>
                <w:webHidden/>
              </w:rPr>
              <w:fldChar w:fldCharType="end"/>
            </w:r>
          </w:hyperlink>
        </w:p>
        <w:p w14:paraId="62583F0C" w14:textId="57E0D676" w:rsidR="009A07B3" w:rsidRDefault="005861C8">
          <w:pPr>
            <w:pStyle w:val="TOC3"/>
            <w:tabs>
              <w:tab w:val="right" w:leader="dot" w:pos="9350"/>
            </w:tabs>
            <w:rPr>
              <w:rFonts w:eastAsiaTheme="minorEastAsia"/>
              <w:noProof/>
              <w:sz w:val="22"/>
              <w:szCs w:val="22"/>
              <w:lang w:val="en-AU" w:eastAsia="en-AU"/>
            </w:rPr>
          </w:pPr>
          <w:hyperlink w:anchor="_Toc26198162"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_Toc26198162 \h </w:instrText>
            </w:r>
            <w:r w:rsidR="009A07B3">
              <w:rPr>
                <w:noProof/>
                <w:webHidden/>
              </w:rPr>
            </w:r>
            <w:r w:rsidR="009A07B3">
              <w:rPr>
                <w:noProof/>
                <w:webHidden/>
              </w:rPr>
              <w:fldChar w:fldCharType="separate"/>
            </w:r>
            <w:r w:rsidR="009A07B3">
              <w:rPr>
                <w:noProof/>
                <w:webHidden/>
              </w:rPr>
              <w:t>99</w:t>
            </w:r>
            <w:r w:rsidR="009A07B3">
              <w:rPr>
                <w:noProof/>
                <w:webHidden/>
              </w:rPr>
              <w:fldChar w:fldCharType="end"/>
            </w:r>
          </w:hyperlink>
        </w:p>
        <w:p w14:paraId="6E77AC7D" w14:textId="2D5D4A23" w:rsidR="009A07B3" w:rsidRDefault="005861C8">
          <w:pPr>
            <w:pStyle w:val="TOC3"/>
            <w:tabs>
              <w:tab w:val="right" w:leader="dot" w:pos="9350"/>
            </w:tabs>
            <w:rPr>
              <w:rFonts w:eastAsiaTheme="minorEastAsia"/>
              <w:noProof/>
              <w:sz w:val="22"/>
              <w:szCs w:val="22"/>
              <w:lang w:val="en-AU" w:eastAsia="en-AU"/>
            </w:rPr>
          </w:pPr>
          <w:hyperlink w:anchor="_Toc26198163"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_Toc26198163 \h </w:instrText>
            </w:r>
            <w:r w:rsidR="009A07B3">
              <w:rPr>
                <w:noProof/>
                <w:webHidden/>
              </w:rPr>
            </w:r>
            <w:r w:rsidR="009A07B3">
              <w:rPr>
                <w:noProof/>
                <w:webHidden/>
              </w:rPr>
              <w:fldChar w:fldCharType="separate"/>
            </w:r>
            <w:r w:rsidR="009A07B3">
              <w:rPr>
                <w:noProof/>
                <w:webHidden/>
              </w:rPr>
              <w:t>101</w:t>
            </w:r>
            <w:r w:rsidR="009A07B3">
              <w:rPr>
                <w:noProof/>
                <w:webHidden/>
              </w:rPr>
              <w:fldChar w:fldCharType="end"/>
            </w:r>
          </w:hyperlink>
        </w:p>
        <w:p w14:paraId="00211E4A" w14:textId="3B84ED19" w:rsidR="009A07B3" w:rsidRDefault="005861C8">
          <w:pPr>
            <w:pStyle w:val="TOC2"/>
            <w:tabs>
              <w:tab w:val="right" w:leader="dot" w:pos="9350"/>
            </w:tabs>
            <w:rPr>
              <w:rFonts w:eastAsiaTheme="minorEastAsia"/>
              <w:noProof/>
              <w:sz w:val="22"/>
              <w:szCs w:val="22"/>
              <w:lang w:val="en-AU" w:eastAsia="en-AU"/>
            </w:rPr>
          </w:pPr>
          <w:hyperlink w:anchor="_Toc26198164" w:history="1">
            <w:r w:rsidR="009A07B3" w:rsidRPr="008742A9">
              <w:rPr>
                <w:rStyle w:val="Hyperlink"/>
                <w:rFonts w:cs="Times New Roman"/>
                <w:noProof/>
              </w:rPr>
              <w:t>WM8 - Melaleuca Park</w:t>
            </w:r>
            <w:r w:rsidR="009A07B3">
              <w:rPr>
                <w:noProof/>
                <w:webHidden/>
              </w:rPr>
              <w:tab/>
            </w:r>
            <w:r w:rsidR="009A07B3">
              <w:rPr>
                <w:noProof/>
                <w:webHidden/>
              </w:rPr>
              <w:fldChar w:fldCharType="begin"/>
            </w:r>
            <w:r w:rsidR="009A07B3">
              <w:rPr>
                <w:noProof/>
                <w:webHidden/>
              </w:rPr>
              <w:instrText xml:space="preserve"> PAGEREF _Toc26198164 \h </w:instrText>
            </w:r>
            <w:r w:rsidR="009A07B3">
              <w:rPr>
                <w:noProof/>
                <w:webHidden/>
              </w:rPr>
            </w:r>
            <w:r w:rsidR="009A07B3">
              <w:rPr>
                <w:noProof/>
                <w:webHidden/>
              </w:rPr>
              <w:fldChar w:fldCharType="separate"/>
            </w:r>
            <w:r w:rsidR="009A07B3">
              <w:rPr>
                <w:noProof/>
                <w:webHidden/>
              </w:rPr>
              <w:t>102</w:t>
            </w:r>
            <w:r w:rsidR="009A07B3">
              <w:rPr>
                <w:noProof/>
                <w:webHidden/>
              </w:rPr>
              <w:fldChar w:fldCharType="end"/>
            </w:r>
          </w:hyperlink>
        </w:p>
        <w:p w14:paraId="1193BF7F" w14:textId="2FBE583F" w:rsidR="009A07B3" w:rsidRDefault="005861C8">
          <w:pPr>
            <w:pStyle w:val="TOC3"/>
            <w:tabs>
              <w:tab w:val="right" w:leader="dot" w:pos="9350"/>
            </w:tabs>
            <w:rPr>
              <w:rFonts w:eastAsiaTheme="minorEastAsia"/>
              <w:noProof/>
              <w:sz w:val="22"/>
              <w:szCs w:val="22"/>
              <w:lang w:val="en-AU" w:eastAsia="en-AU"/>
            </w:rPr>
          </w:pPr>
          <w:hyperlink w:anchor="_Toc26198165"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_Toc26198165 \h </w:instrText>
            </w:r>
            <w:r w:rsidR="009A07B3">
              <w:rPr>
                <w:noProof/>
                <w:webHidden/>
              </w:rPr>
            </w:r>
            <w:r w:rsidR="009A07B3">
              <w:rPr>
                <w:noProof/>
                <w:webHidden/>
              </w:rPr>
              <w:fldChar w:fldCharType="separate"/>
            </w:r>
            <w:r w:rsidR="009A07B3">
              <w:rPr>
                <w:noProof/>
                <w:webHidden/>
              </w:rPr>
              <w:t>102</w:t>
            </w:r>
            <w:r w:rsidR="009A07B3">
              <w:rPr>
                <w:noProof/>
                <w:webHidden/>
              </w:rPr>
              <w:fldChar w:fldCharType="end"/>
            </w:r>
          </w:hyperlink>
        </w:p>
        <w:p w14:paraId="6C2630F8" w14:textId="50FFF252" w:rsidR="009A07B3" w:rsidRDefault="005861C8">
          <w:pPr>
            <w:pStyle w:val="TOC3"/>
            <w:tabs>
              <w:tab w:val="right" w:leader="dot" w:pos="9350"/>
            </w:tabs>
            <w:rPr>
              <w:rFonts w:eastAsiaTheme="minorEastAsia"/>
              <w:noProof/>
              <w:sz w:val="22"/>
              <w:szCs w:val="22"/>
              <w:lang w:val="en-AU" w:eastAsia="en-AU"/>
            </w:rPr>
          </w:pPr>
          <w:hyperlink w:anchor="_Toc26198166"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_Toc26198166 \h </w:instrText>
            </w:r>
            <w:r w:rsidR="009A07B3">
              <w:rPr>
                <w:noProof/>
                <w:webHidden/>
              </w:rPr>
            </w:r>
            <w:r w:rsidR="009A07B3">
              <w:rPr>
                <w:noProof/>
                <w:webHidden/>
              </w:rPr>
              <w:fldChar w:fldCharType="separate"/>
            </w:r>
            <w:r w:rsidR="009A07B3">
              <w:rPr>
                <w:noProof/>
                <w:webHidden/>
              </w:rPr>
              <w:t>102</w:t>
            </w:r>
            <w:r w:rsidR="009A07B3">
              <w:rPr>
                <w:noProof/>
                <w:webHidden/>
              </w:rPr>
              <w:fldChar w:fldCharType="end"/>
            </w:r>
          </w:hyperlink>
        </w:p>
        <w:p w14:paraId="10318D65" w14:textId="6367D60E" w:rsidR="009A07B3" w:rsidRDefault="005861C8">
          <w:pPr>
            <w:pStyle w:val="TOC3"/>
            <w:tabs>
              <w:tab w:val="right" w:leader="dot" w:pos="9350"/>
            </w:tabs>
            <w:rPr>
              <w:rFonts w:eastAsiaTheme="minorEastAsia"/>
              <w:noProof/>
              <w:sz w:val="22"/>
              <w:szCs w:val="22"/>
              <w:lang w:val="en-AU" w:eastAsia="en-AU"/>
            </w:rPr>
          </w:pPr>
          <w:hyperlink w:anchor="_Toc26198167" w:history="1">
            <w:r w:rsidR="009A07B3" w:rsidRPr="008742A9">
              <w:rPr>
                <w:rStyle w:val="Hyperlink"/>
                <w:rFonts w:cs="Times New Roman"/>
                <w:noProof/>
              </w:rPr>
              <w:t>Vegetation character</w:t>
            </w:r>
            <w:r w:rsidR="009A07B3">
              <w:rPr>
                <w:noProof/>
                <w:webHidden/>
              </w:rPr>
              <w:tab/>
            </w:r>
            <w:r w:rsidR="009A07B3">
              <w:rPr>
                <w:noProof/>
                <w:webHidden/>
              </w:rPr>
              <w:fldChar w:fldCharType="begin"/>
            </w:r>
            <w:r w:rsidR="009A07B3">
              <w:rPr>
                <w:noProof/>
                <w:webHidden/>
              </w:rPr>
              <w:instrText xml:space="preserve"> PAGEREF _Toc26198167 \h </w:instrText>
            </w:r>
            <w:r w:rsidR="009A07B3">
              <w:rPr>
                <w:noProof/>
                <w:webHidden/>
              </w:rPr>
            </w:r>
            <w:r w:rsidR="009A07B3">
              <w:rPr>
                <w:noProof/>
                <w:webHidden/>
              </w:rPr>
              <w:fldChar w:fldCharType="separate"/>
            </w:r>
            <w:r w:rsidR="009A07B3">
              <w:rPr>
                <w:noProof/>
                <w:webHidden/>
              </w:rPr>
              <w:t>104</w:t>
            </w:r>
            <w:r w:rsidR="009A07B3">
              <w:rPr>
                <w:noProof/>
                <w:webHidden/>
              </w:rPr>
              <w:fldChar w:fldCharType="end"/>
            </w:r>
          </w:hyperlink>
        </w:p>
        <w:p w14:paraId="580A0593" w14:textId="1744CAEA" w:rsidR="009A07B3" w:rsidRDefault="005861C8">
          <w:pPr>
            <w:pStyle w:val="TOC2"/>
            <w:tabs>
              <w:tab w:val="right" w:leader="dot" w:pos="9350"/>
            </w:tabs>
            <w:rPr>
              <w:rFonts w:eastAsiaTheme="minorEastAsia"/>
              <w:noProof/>
              <w:sz w:val="22"/>
              <w:szCs w:val="22"/>
              <w:lang w:val="en-AU" w:eastAsia="en-AU"/>
            </w:rPr>
          </w:pPr>
          <w:hyperlink w:anchor="_Toc26198168" w:history="1">
            <w:r w:rsidR="009A07B3" w:rsidRPr="008742A9">
              <w:rPr>
                <w:rStyle w:val="Hyperlink"/>
                <w:rFonts w:cs="Times New Roman"/>
                <w:noProof/>
              </w:rPr>
              <w:t>Lake Gwelup</w:t>
            </w:r>
            <w:r w:rsidR="009A07B3">
              <w:rPr>
                <w:noProof/>
                <w:webHidden/>
              </w:rPr>
              <w:tab/>
            </w:r>
            <w:r w:rsidR="009A07B3">
              <w:rPr>
                <w:noProof/>
                <w:webHidden/>
              </w:rPr>
              <w:fldChar w:fldCharType="begin"/>
            </w:r>
            <w:r w:rsidR="009A07B3">
              <w:rPr>
                <w:noProof/>
                <w:webHidden/>
              </w:rPr>
              <w:instrText xml:space="preserve"> PAGEREF _Toc26198168 \h </w:instrText>
            </w:r>
            <w:r w:rsidR="009A07B3">
              <w:rPr>
                <w:noProof/>
                <w:webHidden/>
              </w:rPr>
            </w:r>
            <w:r w:rsidR="009A07B3">
              <w:rPr>
                <w:noProof/>
                <w:webHidden/>
              </w:rPr>
              <w:fldChar w:fldCharType="separate"/>
            </w:r>
            <w:r w:rsidR="009A07B3">
              <w:rPr>
                <w:noProof/>
                <w:webHidden/>
              </w:rPr>
              <w:t>105</w:t>
            </w:r>
            <w:r w:rsidR="009A07B3">
              <w:rPr>
                <w:noProof/>
                <w:webHidden/>
              </w:rPr>
              <w:fldChar w:fldCharType="end"/>
            </w:r>
          </w:hyperlink>
        </w:p>
        <w:p w14:paraId="1384C6DA" w14:textId="25645128" w:rsidR="009A07B3" w:rsidRDefault="005861C8">
          <w:pPr>
            <w:pStyle w:val="TOC3"/>
            <w:tabs>
              <w:tab w:val="right" w:leader="dot" w:pos="9350"/>
            </w:tabs>
            <w:rPr>
              <w:rFonts w:eastAsiaTheme="minorEastAsia"/>
              <w:noProof/>
              <w:sz w:val="22"/>
              <w:szCs w:val="22"/>
              <w:lang w:val="en-AU" w:eastAsia="en-AU"/>
            </w:rPr>
          </w:pPr>
          <w:hyperlink w:anchor="_Toc26198169"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_Toc26198169 \h </w:instrText>
            </w:r>
            <w:r w:rsidR="009A07B3">
              <w:rPr>
                <w:noProof/>
                <w:webHidden/>
              </w:rPr>
            </w:r>
            <w:r w:rsidR="009A07B3">
              <w:rPr>
                <w:noProof/>
                <w:webHidden/>
              </w:rPr>
              <w:fldChar w:fldCharType="separate"/>
            </w:r>
            <w:r w:rsidR="009A07B3">
              <w:rPr>
                <w:noProof/>
                <w:webHidden/>
              </w:rPr>
              <w:t>105</w:t>
            </w:r>
            <w:r w:rsidR="009A07B3">
              <w:rPr>
                <w:noProof/>
                <w:webHidden/>
              </w:rPr>
              <w:fldChar w:fldCharType="end"/>
            </w:r>
          </w:hyperlink>
        </w:p>
        <w:p w14:paraId="67CD42A1" w14:textId="46F9CF0B" w:rsidR="009A07B3" w:rsidRDefault="005861C8">
          <w:pPr>
            <w:pStyle w:val="TOC3"/>
            <w:tabs>
              <w:tab w:val="right" w:leader="dot" w:pos="9350"/>
            </w:tabs>
            <w:rPr>
              <w:rFonts w:eastAsiaTheme="minorEastAsia"/>
              <w:noProof/>
              <w:sz w:val="22"/>
              <w:szCs w:val="22"/>
              <w:lang w:val="en-AU" w:eastAsia="en-AU"/>
            </w:rPr>
          </w:pPr>
          <w:hyperlink w:anchor="_Toc26198170"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_Toc26198170 \h </w:instrText>
            </w:r>
            <w:r w:rsidR="009A07B3">
              <w:rPr>
                <w:noProof/>
                <w:webHidden/>
              </w:rPr>
            </w:r>
            <w:r w:rsidR="009A07B3">
              <w:rPr>
                <w:noProof/>
                <w:webHidden/>
              </w:rPr>
              <w:fldChar w:fldCharType="separate"/>
            </w:r>
            <w:r w:rsidR="009A07B3">
              <w:rPr>
                <w:noProof/>
                <w:webHidden/>
              </w:rPr>
              <w:t>105</w:t>
            </w:r>
            <w:r w:rsidR="009A07B3">
              <w:rPr>
                <w:noProof/>
                <w:webHidden/>
              </w:rPr>
              <w:fldChar w:fldCharType="end"/>
            </w:r>
          </w:hyperlink>
        </w:p>
        <w:p w14:paraId="4882057C" w14:textId="680B695C" w:rsidR="009A07B3" w:rsidRDefault="005861C8">
          <w:pPr>
            <w:pStyle w:val="TOC3"/>
            <w:tabs>
              <w:tab w:val="right" w:leader="dot" w:pos="9350"/>
            </w:tabs>
            <w:rPr>
              <w:rFonts w:eastAsiaTheme="minorEastAsia"/>
              <w:noProof/>
              <w:sz w:val="22"/>
              <w:szCs w:val="22"/>
              <w:lang w:val="en-AU" w:eastAsia="en-AU"/>
            </w:rPr>
          </w:pPr>
          <w:hyperlink w:anchor="_Toc26198171"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_Toc26198171 \h </w:instrText>
            </w:r>
            <w:r w:rsidR="009A07B3">
              <w:rPr>
                <w:noProof/>
                <w:webHidden/>
              </w:rPr>
            </w:r>
            <w:r w:rsidR="009A07B3">
              <w:rPr>
                <w:noProof/>
                <w:webHidden/>
              </w:rPr>
              <w:fldChar w:fldCharType="separate"/>
            </w:r>
            <w:r w:rsidR="009A07B3">
              <w:rPr>
                <w:noProof/>
                <w:webHidden/>
              </w:rPr>
              <w:t>107</w:t>
            </w:r>
            <w:r w:rsidR="009A07B3">
              <w:rPr>
                <w:noProof/>
                <w:webHidden/>
              </w:rPr>
              <w:fldChar w:fldCharType="end"/>
            </w:r>
          </w:hyperlink>
        </w:p>
        <w:p w14:paraId="3F194E92" w14:textId="40C1ECC1" w:rsidR="009A07B3" w:rsidRDefault="005861C8">
          <w:pPr>
            <w:pStyle w:val="TOC2"/>
            <w:tabs>
              <w:tab w:val="right" w:leader="dot" w:pos="9350"/>
            </w:tabs>
            <w:rPr>
              <w:rFonts w:eastAsiaTheme="minorEastAsia"/>
              <w:noProof/>
              <w:sz w:val="22"/>
              <w:szCs w:val="22"/>
              <w:lang w:val="en-AU" w:eastAsia="en-AU"/>
            </w:rPr>
          </w:pPr>
          <w:hyperlink w:anchor="_Toc26198172" w:history="1">
            <w:r w:rsidR="009A07B3" w:rsidRPr="008742A9">
              <w:rPr>
                <w:rStyle w:val="Hyperlink"/>
                <w:rFonts w:cs="Times New Roman"/>
                <w:noProof/>
              </w:rPr>
              <w:t>Quin Brook</w:t>
            </w:r>
            <w:r w:rsidR="009A07B3">
              <w:rPr>
                <w:noProof/>
                <w:webHidden/>
              </w:rPr>
              <w:tab/>
            </w:r>
            <w:r w:rsidR="009A07B3">
              <w:rPr>
                <w:noProof/>
                <w:webHidden/>
              </w:rPr>
              <w:fldChar w:fldCharType="begin"/>
            </w:r>
            <w:r w:rsidR="009A07B3">
              <w:rPr>
                <w:noProof/>
                <w:webHidden/>
              </w:rPr>
              <w:instrText xml:space="preserve"> PAGEREF _Toc26198172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48E81FCA" w14:textId="17515693" w:rsidR="009A07B3" w:rsidRDefault="005861C8">
          <w:pPr>
            <w:pStyle w:val="TOC3"/>
            <w:tabs>
              <w:tab w:val="right" w:leader="dot" w:pos="9350"/>
            </w:tabs>
            <w:rPr>
              <w:rFonts w:eastAsiaTheme="minorEastAsia"/>
              <w:noProof/>
              <w:sz w:val="22"/>
              <w:szCs w:val="22"/>
              <w:lang w:val="en-AU" w:eastAsia="en-AU"/>
            </w:rPr>
          </w:pPr>
          <w:hyperlink w:anchor="_Toc26198173"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_Toc26198173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0C185FAE" w14:textId="139AA869" w:rsidR="009A07B3" w:rsidRDefault="005861C8">
          <w:pPr>
            <w:pStyle w:val="TOC3"/>
            <w:tabs>
              <w:tab w:val="right" w:leader="dot" w:pos="9350"/>
            </w:tabs>
            <w:rPr>
              <w:rFonts w:eastAsiaTheme="minorEastAsia"/>
              <w:noProof/>
              <w:sz w:val="22"/>
              <w:szCs w:val="22"/>
              <w:lang w:val="en-AU" w:eastAsia="en-AU"/>
            </w:rPr>
          </w:pPr>
          <w:hyperlink w:anchor="_Toc26198174"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_Toc26198174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1E1B3AC7" w14:textId="4231E48A" w:rsidR="009A07B3" w:rsidRDefault="005861C8">
          <w:pPr>
            <w:pStyle w:val="TOC3"/>
            <w:tabs>
              <w:tab w:val="right" w:leader="dot" w:pos="9350"/>
            </w:tabs>
            <w:rPr>
              <w:rFonts w:eastAsiaTheme="minorEastAsia"/>
              <w:noProof/>
              <w:sz w:val="22"/>
              <w:szCs w:val="22"/>
              <w:lang w:val="en-AU" w:eastAsia="en-AU"/>
            </w:rPr>
          </w:pPr>
          <w:hyperlink w:anchor="_Toc26198175" w:history="1">
            <w:r w:rsidR="009A07B3" w:rsidRPr="008742A9">
              <w:rPr>
                <w:rStyle w:val="Hyperlink"/>
                <w:rFonts w:cs="Times New Roman"/>
                <w:noProof/>
              </w:rPr>
              <w:t>Vegetation dynamics</w:t>
            </w:r>
            <w:r w:rsidR="009A07B3">
              <w:rPr>
                <w:noProof/>
                <w:webHidden/>
              </w:rPr>
              <w:tab/>
            </w:r>
            <w:r w:rsidR="009A07B3">
              <w:rPr>
                <w:noProof/>
                <w:webHidden/>
              </w:rPr>
              <w:fldChar w:fldCharType="begin"/>
            </w:r>
            <w:r w:rsidR="009A07B3">
              <w:rPr>
                <w:noProof/>
                <w:webHidden/>
              </w:rPr>
              <w:instrText xml:space="preserve"> PAGEREF _Toc26198175 \h </w:instrText>
            </w:r>
            <w:r w:rsidR="009A07B3">
              <w:rPr>
                <w:noProof/>
                <w:webHidden/>
              </w:rPr>
            </w:r>
            <w:r w:rsidR="009A07B3">
              <w:rPr>
                <w:noProof/>
                <w:webHidden/>
              </w:rPr>
              <w:fldChar w:fldCharType="separate"/>
            </w:r>
            <w:r w:rsidR="009A07B3">
              <w:rPr>
                <w:noProof/>
                <w:webHidden/>
              </w:rPr>
              <w:t>110</w:t>
            </w:r>
            <w:r w:rsidR="009A07B3">
              <w:rPr>
                <w:noProof/>
                <w:webHidden/>
              </w:rPr>
              <w:fldChar w:fldCharType="end"/>
            </w:r>
          </w:hyperlink>
        </w:p>
        <w:p w14:paraId="15AAB059" w14:textId="4B33AC69" w:rsidR="009A07B3" w:rsidRDefault="005861C8">
          <w:pPr>
            <w:pStyle w:val="TOC2"/>
            <w:tabs>
              <w:tab w:val="right" w:leader="dot" w:pos="9350"/>
            </w:tabs>
            <w:rPr>
              <w:rFonts w:eastAsiaTheme="minorEastAsia"/>
              <w:noProof/>
              <w:sz w:val="22"/>
              <w:szCs w:val="22"/>
              <w:lang w:val="en-AU" w:eastAsia="en-AU"/>
            </w:rPr>
          </w:pPr>
          <w:hyperlink w:anchor="_Toc26198176" w:history="1">
            <w:r w:rsidR="009A07B3" w:rsidRPr="008742A9">
              <w:rPr>
                <w:rStyle w:val="Hyperlink"/>
                <w:rFonts w:cs="Times New Roman"/>
                <w:noProof/>
              </w:rPr>
              <w:t>Gingin Brook</w:t>
            </w:r>
            <w:r w:rsidR="009A07B3">
              <w:rPr>
                <w:noProof/>
                <w:webHidden/>
              </w:rPr>
              <w:tab/>
            </w:r>
            <w:r w:rsidR="009A07B3">
              <w:rPr>
                <w:noProof/>
                <w:webHidden/>
              </w:rPr>
              <w:fldChar w:fldCharType="begin"/>
            </w:r>
            <w:r w:rsidR="009A07B3">
              <w:rPr>
                <w:noProof/>
                <w:webHidden/>
              </w:rPr>
              <w:instrText xml:space="preserve"> PAGEREF _Toc26198176 \h </w:instrText>
            </w:r>
            <w:r w:rsidR="009A07B3">
              <w:rPr>
                <w:noProof/>
                <w:webHidden/>
              </w:rPr>
            </w:r>
            <w:r w:rsidR="009A07B3">
              <w:rPr>
                <w:noProof/>
                <w:webHidden/>
              </w:rPr>
              <w:fldChar w:fldCharType="separate"/>
            </w:r>
            <w:r w:rsidR="009A07B3">
              <w:rPr>
                <w:noProof/>
                <w:webHidden/>
              </w:rPr>
              <w:t>114</w:t>
            </w:r>
            <w:r w:rsidR="009A07B3">
              <w:rPr>
                <w:noProof/>
                <w:webHidden/>
              </w:rPr>
              <w:fldChar w:fldCharType="end"/>
            </w:r>
          </w:hyperlink>
        </w:p>
        <w:p w14:paraId="503C07D2" w14:textId="29DCAAF7" w:rsidR="009A07B3" w:rsidRDefault="005861C8">
          <w:pPr>
            <w:pStyle w:val="TOC3"/>
            <w:tabs>
              <w:tab w:val="right" w:leader="dot" w:pos="9350"/>
            </w:tabs>
            <w:rPr>
              <w:rFonts w:eastAsiaTheme="minorEastAsia"/>
              <w:noProof/>
              <w:sz w:val="22"/>
              <w:szCs w:val="22"/>
              <w:lang w:val="en-AU" w:eastAsia="en-AU"/>
            </w:rPr>
          </w:pPr>
          <w:hyperlink w:anchor="_Toc26198177" w:history="1">
            <w:r w:rsidR="009A07B3" w:rsidRPr="008742A9">
              <w:rPr>
                <w:rStyle w:val="Hyperlink"/>
                <w:rFonts w:cs="Times New Roman"/>
                <w:noProof/>
              </w:rPr>
              <w:t>Hydrology</w:t>
            </w:r>
            <w:r w:rsidR="009A07B3">
              <w:rPr>
                <w:noProof/>
                <w:webHidden/>
              </w:rPr>
              <w:tab/>
            </w:r>
            <w:r w:rsidR="009A07B3">
              <w:rPr>
                <w:noProof/>
                <w:webHidden/>
              </w:rPr>
              <w:fldChar w:fldCharType="begin"/>
            </w:r>
            <w:r w:rsidR="009A07B3">
              <w:rPr>
                <w:noProof/>
                <w:webHidden/>
              </w:rPr>
              <w:instrText xml:space="preserve"> PAGEREF _Toc26198177 \h </w:instrText>
            </w:r>
            <w:r w:rsidR="009A07B3">
              <w:rPr>
                <w:noProof/>
                <w:webHidden/>
              </w:rPr>
            </w:r>
            <w:r w:rsidR="009A07B3">
              <w:rPr>
                <w:noProof/>
                <w:webHidden/>
              </w:rPr>
              <w:fldChar w:fldCharType="separate"/>
            </w:r>
            <w:r w:rsidR="009A07B3">
              <w:rPr>
                <w:noProof/>
                <w:webHidden/>
              </w:rPr>
              <w:t>114</w:t>
            </w:r>
            <w:r w:rsidR="009A07B3">
              <w:rPr>
                <w:noProof/>
                <w:webHidden/>
              </w:rPr>
              <w:fldChar w:fldCharType="end"/>
            </w:r>
          </w:hyperlink>
        </w:p>
        <w:p w14:paraId="2A04D3B0" w14:textId="516DAFBC" w:rsidR="009A07B3" w:rsidRDefault="005861C8">
          <w:pPr>
            <w:pStyle w:val="TOC3"/>
            <w:tabs>
              <w:tab w:val="right" w:leader="dot" w:pos="9350"/>
            </w:tabs>
            <w:rPr>
              <w:rFonts w:eastAsiaTheme="minorEastAsia"/>
              <w:noProof/>
              <w:sz w:val="22"/>
              <w:szCs w:val="22"/>
              <w:lang w:val="en-AU" w:eastAsia="en-AU"/>
            </w:rPr>
          </w:pPr>
          <w:hyperlink w:anchor="_Toc26198178" w:history="1">
            <w:r w:rsidR="009A07B3" w:rsidRPr="008742A9">
              <w:rPr>
                <w:rStyle w:val="Hyperlink"/>
                <w:rFonts w:cs="Times New Roman"/>
                <w:noProof/>
              </w:rPr>
              <w:t>Site summary</w:t>
            </w:r>
            <w:r w:rsidR="009A07B3">
              <w:rPr>
                <w:noProof/>
                <w:webHidden/>
              </w:rPr>
              <w:tab/>
            </w:r>
            <w:r w:rsidR="009A07B3">
              <w:rPr>
                <w:noProof/>
                <w:webHidden/>
              </w:rPr>
              <w:fldChar w:fldCharType="begin"/>
            </w:r>
            <w:r w:rsidR="009A07B3">
              <w:rPr>
                <w:noProof/>
                <w:webHidden/>
              </w:rPr>
              <w:instrText xml:space="preserve"> PAGEREF _Toc26198178 \h </w:instrText>
            </w:r>
            <w:r w:rsidR="009A07B3">
              <w:rPr>
                <w:noProof/>
                <w:webHidden/>
              </w:rPr>
            </w:r>
            <w:r w:rsidR="009A07B3">
              <w:rPr>
                <w:noProof/>
                <w:webHidden/>
              </w:rPr>
              <w:fldChar w:fldCharType="separate"/>
            </w:r>
            <w:r w:rsidR="009A07B3">
              <w:rPr>
                <w:noProof/>
                <w:webHidden/>
              </w:rPr>
              <w:t>115</w:t>
            </w:r>
            <w:r w:rsidR="009A07B3">
              <w:rPr>
                <w:noProof/>
                <w:webHidden/>
              </w:rPr>
              <w:fldChar w:fldCharType="end"/>
            </w:r>
          </w:hyperlink>
        </w:p>
        <w:p w14:paraId="1639DCF5" w14:textId="1C13C2EB" w:rsidR="009A07B3" w:rsidRDefault="005861C8">
          <w:pPr>
            <w:pStyle w:val="TOC1"/>
            <w:tabs>
              <w:tab w:val="right" w:leader="dot" w:pos="9350"/>
            </w:tabs>
            <w:rPr>
              <w:rFonts w:eastAsiaTheme="minorEastAsia"/>
              <w:noProof/>
              <w:sz w:val="22"/>
              <w:szCs w:val="22"/>
              <w:lang w:val="en-AU" w:eastAsia="en-AU"/>
            </w:rPr>
          </w:pPr>
          <w:hyperlink w:anchor="_Toc26198179" w:history="1">
            <w:r w:rsidR="009A07B3" w:rsidRPr="008742A9">
              <w:rPr>
                <w:rStyle w:val="Hyperlink"/>
                <w:rFonts w:cs="Times New Roman"/>
                <w:noProof/>
              </w:rPr>
              <w:t>Trends across wetlands on the Gnangara Mound</w:t>
            </w:r>
            <w:r w:rsidR="009A07B3">
              <w:rPr>
                <w:noProof/>
                <w:webHidden/>
              </w:rPr>
              <w:tab/>
            </w:r>
            <w:r w:rsidR="009A07B3">
              <w:rPr>
                <w:noProof/>
                <w:webHidden/>
              </w:rPr>
              <w:fldChar w:fldCharType="begin"/>
            </w:r>
            <w:r w:rsidR="009A07B3">
              <w:rPr>
                <w:noProof/>
                <w:webHidden/>
              </w:rPr>
              <w:instrText xml:space="preserve"> PAGEREF _Toc26198179 \h </w:instrText>
            </w:r>
            <w:r w:rsidR="009A07B3">
              <w:rPr>
                <w:noProof/>
                <w:webHidden/>
              </w:rPr>
            </w:r>
            <w:r w:rsidR="009A07B3">
              <w:rPr>
                <w:noProof/>
                <w:webHidden/>
              </w:rPr>
              <w:fldChar w:fldCharType="separate"/>
            </w:r>
            <w:r w:rsidR="009A07B3">
              <w:rPr>
                <w:noProof/>
                <w:webHidden/>
              </w:rPr>
              <w:t>116</w:t>
            </w:r>
            <w:r w:rsidR="009A07B3">
              <w:rPr>
                <w:noProof/>
                <w:webHidden/>
              </w:rPr>
              <w:fldChar w:fldCharType="end"/>
            </w:r>
          </w:hyperlink>
        </w:p>
        <w:p w14:paraId="44DE6A8F" w14:textId="0F470FE8" w:rsidR="009A07B3" w:rsidRDefault="005861C8">
          <w:pPr>
            <w:pStyle w:val="TOC1"/>
            <w:tabs>
              <w:tab w:val="right" w:leader="dot" w:pos="9350"/>
            </w:tabs>
            <w:rPr>
              <w:rFonts w:eastAsiaTheme="minorEastAsia"/>
              <w:noProof/>
              <w:sz w:val="22"/>
              <w:szCs w:val="22"/>
              <w:lang w:val="en-AU" w:eastAsia="en-AU"/>
            </w:rPr>
          </w:pPr>
          <w:hyperlink w:anchor="_Toc26198180" w:history="1">
            <w:r w:rsidR="009A07B3" w:rsidRPr="008742A9">
              <w:rPr>
                <w:rStyle w:val="Hyperlink"/>
                <w:rFonts w:cs="Times New Roman"/>
                <w:noProof/>
              </w:rPr>
              <w:t>Summary</w:t>
            </w:r>
            <w:r w:rsidR="009A07B3">
              <w:rPr>
                <w:noProof/>
                <w:webHidden/>
              </w:rPr>
              <w:tab/>
            </w:r>
            <w:r w:rsidR="009A07B3">
              <w:rPr>
                <w:noProof/>
                <w:webHidden/>
              </w:rPr>
              <w:fldChar w:fldCharType="begin"/>
            </w:r>
            <w:r w:rsidR="009A07B3">
              <w:rPr>
                <w:noProof/>
                <w:webHidden/>
              </w:rPr>
              <w:instrText xml:space="preserve"> PAGEREF _Toc26198180 \h </w:instrText>
            </w:r>
            <w:r w:rsidR="009A07B3">
              <w:rPr>
                <w:noProof/>
                <w:webHidden/>
              </w:rPr>
            </w:r>
            <w:r w:rsidR="009A07B3">
              <w:rPr>
                <w:noProof/>
                <w:webHidden/>
              </w:rPr>
              <w:fldChar w:fldCharType="separate"/>
            </w:r>
            <w:r w:rsidR="009A07B3">
              <w:rPr>
                <w:noProof/>
                <w:webHidden/>
              </w:rPr>
              <w:t>120</w:t>
            </w:r>
            <w:r w:rsidR="009A07B3">
              <w:rPr>
                <w:noProof/>
                <w:webHidden/>
              </w:rPr>
              <w:fldChar w:fldCharType="end"/>
            </w:r>
          </w:hyperlink>
        </w:p>
        <w:p w14:paraId="23AADBB3" w14:textId="63300DCC" w:rsidR="009A07B3" w:rsidRDefault="005861C8">
          <w:pPr>
            <w:pStyle w:val="TOC2"/>
            <w:tabs>
              <w:tab w:val="right" w:leader="dot" w:pos="9350"/>
            </w:tabs>
            <w:rPr>
              <w:rFonts w:eastAsiaTheme="minorEastAsia"/>
              <w:noProof/>
              <w:sz w:val="22"/>
              <w:szCs w:val="22"/>
              <w:lang w:val="en-AU" w:eastAsia="en-AU"/>
            </w:rPr>
          </w:pPr>
          <w:hyperlink w:anchor="_Toc26198181" w:history="1">
            <w:r w:rsidR="009A07B3" w:rsidRPr="008742A9">
              <w:rPr>
                <w:rStyle w:val="Hyperlink"/>
                <w:rFonts w:cs="Times New Roman"/>
                <w:noProof/>
              </w:rPr>
              <w:t>Overview</w:t>
            </w:r>
            <w:r w:rsidR="009A07B3">
              <w:rPr>
                <w:noProof/>
                <w:webHidden/>
              </w:rPr>
              <w:tab/>
            </w:r>
            <w:r w:rsidR="009A07B3">
              <w:rPr>
                <w:noProof/>
                <w:webHidden/>
              </w:rPr>
              <w:fldChar w:fldCharType="begin"/>
            </w:r>
            <w:r w:rsidR="009A07B3">
              <w:rPr>
                <w:noProof/>
                <w:webHidden/>
              </w:rPr>
              <w:instrText xml:space="preserve"> PAGEREF _Toc26198181 \h </w:instrText>
            </w:r>
            <w:r w:rsidR="009A07B3">
              <w:rPr>
                <w:noProof/>
                <w:webHidden/>
              </w:rPr>
            </w:r>
            <w:r w:rsidR="009A07B3">
              <w:rPr>
                <w:noProof/>
                <w:webHidden/>
              </w:rPr>
              <w:fldChar w:fldCharType="separate"/>
            </w:r>
            <w:r w:rsidR="009A07B3">
              <w:rPr>
                <w:noProof/>
                <w:webHidden/>
              </w:rPr>
              <w:t>120</w:t>
            </w:r>
            <w:r w:rsidR="009A07B3">
              <w:rPr>
                <w:noProof/>
                <w:webHidden/>
              </w:rPr>
              <w:fldChar w:fldCharType="end"/>
            </w:r>
          </w:hyperlink>
        </w:p>
        <w:p w14:paraId="6CBB1D25" w14:textId="1247A110" w:rsidR="009A07B3" w:rsidRDefault="005861C8">
          <w:pPr>
            <w:pStyle w:val="TOC2"/>
            <w:tabs>
              <w:tab w:val="right" w:leader="dot" w:pos="9350"/>
            </w:tabs>
            <w:rPr>
              <w:rFonts w:eastAsiaTheme="minorEastAsia"/>
              <w:noProof/>
              <w:sz w:val="22"/>
              <w:szCs w:val="22"/>
              <w:lang w:val="en-AU" w:eastAsia="en-AU"/>
            </w:rPr>
          </w:pPr>
          <w:hyperlink w:anchor="_Toc26198182" w:history="1">
            <w:r w:rsidR="009A07B3" w:rsidRPr="008742A9">
              <w:rPr>
                <w:rStyle w:val="Hyperlink"/>
                <w:rFonts w:cs="Times New Roman"/>
                <w:noProof/>
              </w:rPr>
              <w:t>Management objectives</w:t>
            </w:r>
            <w:r w:rsidR="009A07B3">
              <w:rPr>
                <w:noProof/>
                <w:webHidden/>
              </w:rPr>
              <w:tab/>
            </w:r>
            <w:r w:rsidR="009A07B3">
              <w:rPr>
                <w:noProof/>
                <w:webHidden/>
              </w:rPr>
              <w:fldChar w:fldCharType="begin"/>
            </w:r>
            <w:r w:rsidR="009A07B3">
              <w:rPr>
                <w:noProof/>
                <w:webHidden/>
              </w:rPr>
              <w:instrText xml:space="preserve"> PAGEREF _Toc26198182 \h </w:instrText>
            </w:r>
            <w:r w:rsidR="009A07B3">
              <w:rPr>
                <w:noProof/>
                <w:webHidden/>
              </w:rPr>
            </w:r>
            <w:r w:rsidR="009A07B3">
              <w:rPr>
                <w:noProof/>
                <w:webHidden/>
              </w:rPr>
              <w:fldChar w:fldCharType="separate"/>
            </w:r>
            <w:r w:rsidR="009A07B3">
              <w:rPr>
                <w:noProof/>
                <w:webHidden/>
              </w:rPr>
              <w:t>124</w:t>
            </w:r>
            <w:r w:rsidR="009A07B3">
              <w:rPr>
                <w:noProof/>
                <w:webHidden/>
              </w:rPr>
              <w:fldChar w:fldCharType="end"/>
            </w:r>
          </w:hyperlink>
        </w:p>
        <w:p w14:paraId="6159FA58" w14:textId="4E7D41BF" w:rsidR="009A07B3" w:rsidRDefault="005861C8">
          <w:pPr>
            <w:pStyle w:val="TOC2"/>
            <w:tabs>
              <w:tab w:val="right" w:leader="dot" w:pos="9350"/>
            </w:tabs>
            <w:rPr>
              <w:rFonts w:eastAsiaTheme="minorEastAsia"/>
              <w:noProof/>
              <w:sz w:val="22"/>
              <w:szCs w:val="22"/>
              <w:lang w:val="en-AU" w:eastAsia="en-AU"/>
            </w:rPr>
          </w:pPr>
          <w:hyperlink w:anchor="_Toc26198183" w:history="1">
            <w:r w:rsidR="009A07B3" w:rsidRPr="008742A9">
              <w:rPr>
                <w:rStyle w:val="Hyperlink"/>
                <w:rFonts w:cs="Times New Roman"/>
                <w:noProof/>
              </w:rPr>
              <w:t>Conclusions</w:t>
            </w:r>
            <w:r w:rsidR="009A07B3">
              <w:rPr>
                <w:noProof/>
                <w:webHidden/>
              </w:rPr>
              <w:tab/>
            </w:r>
            <w:r w:rsidR="009A07B3">
              <w:rPr>
                <w:noProof/>
                <w:webHidden/>
              </w:rPr>
              <w:fldChar w:fldCharType="begin"/>
            </w:r>
            <w:r w:rsidR="009A07B3">
              <w:rPr>
                <w:noProof/>
                <w:webHidden/>
              </w:rPr>
              <w:instrText xml:space="preserve"> PAGEREF _Toc26198183 \h </w:instrText>
            </w:r>
            <w:r w:rsidR="009A07B3">
              <w:rPr>
                <w:noProof/>
                <w:webHidden/>
              </w:rPr>
            </w:r>
            <w:r w:rsidR="009A07B3">
              <w:rPr>
                <w:noProof/>
                <w:webHidden/>
              </w:rPr>
              <w:fldChar w:fldCharType="separate"/>
            </w:r>
            <w:r w:rsidR="009A07B3">
              <w:rPr>
                <w:noProof/>
                <w:webHidden/>
              </w:rPr>
              <w:t>124</w:t>
            </w:r>
            <w:r w:rsidR="009A07B3">
              <w:rPr>
                <w:noProof/>
                <w:webHidden/>
              </w:rPr>
              <w:fldChar w:fldCharType="end"/>
            </w:r>
          </w:hyperlink>
        </w:p>
        <w:p w14:paraId="53E5DD01" w14:textId="0616373D" w:rsidR="009A07B3" w:rsidRDefault="005861C8">
          <w:pPr>
            <w:pStyle w:val="TOC1"/>
            <w:tabs>
              <w:tab w:val="right" w:leader="dot" w:pos="9350"/>
            </w:tabs>
            <w:rPr>
              <w:rFonts w:eastAsiaTheme="minorEastAsia"/>
              <w:noProof/>
              <w:sz w:val="22"/>
              <w:szCs w:val="22"/>
              <w:lang w:val="en-AU" w:eastAsia="en-AU"/>
            </w:rPr>
          </w:pPr>
          <w:hyperlink w:anchor="_Toc26198184" w:history="1">
            <w:r w:rsidR="009A07B3" w:rsidRPr="008742A9">
              <w:rPr>
                <w:rStyle w:val="Hyperlink"/>
                <w:rFonts w:cs="Times New Roman"/>
                <w:noProof/>
              </w:rPr>
              <w:t>References</w:t>
            </w:r>
            <w:r w:rsidR="009A07B3">
              <w:rPr>
                <w:noProof/>
                <w:webHidden/>
              </w:rPr>
              <w:tab/>
            </w:r>
            <w:r w:rsidR="009A07B3">
              <w:rPr>
                <w:noProof/>
                <w:webHidden/>
              </w:rPr>
              <w:fldChar w:fldCharType="begin"/>
            </w:r>
            <w:r w:rsidR="009A07B3">
              <w:rPr>
                <w:noProof/>
                <w:webHidden/>
              </w:rPr>
              <w:instrText xml:space="preserve"> PAGEREF _Toc26198184 \h </w:instrText>
            </w:r>
            <w:r w:rsidR="009A07B3">
              <w:rPr>
                <w:noProof/>
                <w:webHidden/>
              </w:rPr>
            </w:r>
            <w:r w:rsidR="009A07B3">
              <w:rPr>
                <w:noProof/>
                <w:webHidden/>
              </w:rPr>
              <w:fldChar w:fldCharType="separate"/>
            </w:r>
            <w:r w:rsidR="009A07B3">
              <w:rPr>
                <w:noProof/>
                <w:webHidden/>
              </w:rPr>
              <w:t>125</w:t>
            </w:r>
            <w:r w:rsidR="009A07B3">
              <w:rPr>
                <w:noProof/>
                <w:webHidden/>
              </w:rPr>
              <w:fldChar w:fldCharType="end"/>
            </w:r>
          </w:hyperlink>
        </w:p>
        <w:p w14:paraId="46E84956" w14:textId="345C63CE"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9A07B3">
          <w:footerReference w:type="default" r:id="rId9"/>
          <w:pgSz w:w="12240" w:h="15840"/>
          <w:pgMar w:top="1440" w:right="1440" w:bottom="1440" w:left="1440" w:header="720" w:footer="720" w:gutter="0"/>
          <w:pgNumType w:fmt="lowerRoman"/>
          <w:cols w:space="720"/>
        </w:sectPr>
      </w:pPr>
      <w:bookmarkStart w:id="2" w:name="introduction"/>
    </w:p>
    <w:p w14:paraId="26271E0C" w14:textId="4D6C8607" w:rsidR="001D584F" w:rsidRPr="003B09F5" w:rsidRDefault="005D6919">
      <w:pPr>
        <w:pStyle w:val="Heading1"/>
        <w:rPr>
          <w:rFonts w:cs="Times New Roman"/>
        </w:rPr>
      </w:pPr>
      <w:bookmarkStart w:id="3" w:name="_Toc26198077"/>
      <w:commentRangeStart w:id="4"/>
      <w:r w:rsidRPr="003B09F5">
        <w:rPr>
          <w:rFonts w:cs="Times New Roman"/>
        </w:rPr>
        <w:lastRenderedPageBreak/>
        <w:t>Introduction</w:t>
      </w:r>
      <w:bookmarkEnd w:id="2"/>
      <w:bookmarkEnd w:id="3"/>
      <w:commentRangeEnd w:id="4"/>
      <w:r w:rsidR="006A06F1">
        <w:rPr>
          <w:rStyle w:val="CommentReference"/>
          <w:rFonts w:asciiTheme="minorHAnsi" w:eastAsiaTheme="minorHAnsi" w:hAnsiTheme="minorHAnsi" w:cstheme="minorBidi"/>
          <w:b w:val="0"/>
          <w:bCs w:val="0"/>
        </w:rPr>
        <w:commentReference w:id="4"/>
      </w:r>
    </w:p>
    <w:p w14:paraId="26271E0D" w14:textId="2C671033"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E3659C" w:rsidRPr="003B09F5">
        <w:rPr>
          <w:rFonts w:cs="Times New Roman"/>
        </w:rPr>
        <w:t xml:space="preserve">Figure </w:t>
      </w:r>
      <w:r w:rsidR="00E3659C">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w:t>
      </w:r>
      <w:commentRangeStart w:id="5"/>
      <w:r w:rsidRPr="003B09F5">
        <w:rPr>
          <w:rFonts w:cs="Times New Roman"/>
        </w:rPr>
        <w:t xml:space="preserve">The underlying confined Leederville aquifer supplies Perth with up to 60 % of its drinking water supply. </w:t>
      </w:r>
      <w:commentRangeEnd w:id="5"/>
      <w:r w:rsidR="00775D86">
        <w:rPr>
          <w:rStyle w:val="CommentReference"/>
          <w:rFonts w:asciiTheme="minorHAnsi" w:hAnsiTheme="minorHAnsi"/>
        </w:rPr>
        <w:commentReference w:id="5"/>
      </w:r>
      <w:r w:rsidRPr="003B09F5">
        <w:rPr>
          <w:rFonts w:cs="Times New Roman"/>
        </w:rPr>
        <w:t>The Superficial aquifer consists mainly of sand, silt and clay sediments up to 100 m thick with different soil</w:t>
      </w:r>
      <w:del w:id="6" w:author="Natasha Del Borrello" w:date="2019-12-09T10:50:00Z">
        <w:r w:rsidRPr="003B09F5" w:rsidDel="005E6B38">
          <w:rPr>
            <w:rFonts w:cs="Times New Roman"/>
          </w:rPr>
          <w:delText>s</w:delText>
        </w:r>
      </w:del>
      <w:r w:rsidRPr="003B09F5">
        <w:rPr>
          <w:rFonts w:cs="Times New Roman"/>
        </w:rPr>
        <w:t xml:space="preserve"> types distributed parallel to the coastline. These soils consist of Guildford Clay in the east, the Bassendean Dune System and Spearwood Dune Systems in the middle and the Quindalup Dune System along the west coast (McArthur and Bettenay,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14AD36A4" w:rsidR="001D584F" w:rsidRPr="003B09F5" w:rsidRDefault="005D6919">
      <w:pPr>
        <w:pStyle w:val="BodyText"/>
        <w:rPr>
          <w:rFonts w:cs="Times New Roman"/>
        </w:rPr>
      </w:pPr>
      <w:commentRangeStart w:id="7"/>
      <w:commentRangeStart w:id="8"/>
      <w:r w:rsidRPr="003B09F5">
        <w:rPr>
          <w:rFonts w:cs="Times New Roman"/>
        </w:rPr>
        <w:t xml:space="preserve">Recharge of the </w:t>
      </w:r>
      <w:commentRangeStart w:id="9"/>
      <w:r w:rsidRPr="003B09F5">
        <w:rPr>
          <w:rFonts w:cs="Times New Roman"/>
        </w:rPr>
        <w:t>Gnangara Moun</w:t>
      </w:r>
      <w:commentRangeEnd w:id="9"/>
      <w:r w:rsidR="005E6B38">
        <w:rPr>
          <w:rStyle w:val="CommentReference"/>
          <w:rFonts w:asciiTheme="minorHAnsi" w:hAnsiTheme="minorHAnsi"/>
        </w:rPr>
        <w:commentReference w:id="9"/>
      </w:r>
      <w:r w:rsidRPr="003B09F5">
        <w:rPr>
          <w:rFonts w:cs="Times New Roman"/>
        </w:rPr>
        <w:t xml:space="preserve">d has been declining due to disruptions </w:t>
      </w:r>
      <w:del w:id="10" w:author="Natasha Del Borrello" w:date="2019-12-09T10:51:00Z">
        <w:r w:rsidRPr="003B09F5" w:rsidDel="005E6B38">
          <w:rPr>
            <w:rFonts w:cs="Times New Roman"/>
          </w:rPr>
          <w:delText xml:space="preserve">of </w:delText>
        </w:r>
      </w:del>
      <w:ins w:id="11" w:author="Natasha Del Borrello" w:date="2019-12-09T10:51:00Z">
        <w:r w:rsidR="005E6B38">
          <w:rPr>
            <w:rFonts w:cs="Times New Roman"/>
          </w:rPr>
          <w:t>in the</w:t>
        </w:r>
        <w:r w:rsidR="005E6B38" w:rsidRPr="003B09F5">
          <w:rPr>
            <w:rFonts w:cs="Times New Roman"/>
          </w:rPr>
          <w:t xml:space="preserve"> </w:t>
        </w:r>
      </w:ins>
      <w:r w:rsidRPr="003B09F5">
        <w:rPr>
          <w:rFonts w:cs="Times New Roman"/>
        </w:rPr>
        <w:t>water balance</w:t>
      </w:r>
      <w:del w:id="12" w:author="Natasha Del Borrello" w:date="2019-12-09T10:51:00Z">
        <w:r w:rsidRPr="003B09F5" w:rsidDel="005E6B38">
          <w:rPr>
            <w:rFonts w:cs="Times New Roman"/>
          </w:rPr>
          <w:delText>s</w:delText>
        </w:r>
      </w:del>
      <w:commentRangeEnd w:id="7"/>
      <w:r w:rsidR="006A06F1">
        <w:rPr>
          <w:rStyle w:val="CommentReference"/>
          <w:rFonts w:asciiTheme="minorHAnsi" w:hAnsiTheme="minorHAnsi"/>
        </w:rPr>
        <w:commentReference w:id="7"/>
      </w:r>
      <w:r w:rsidRPr="003B09F5">
        <w:rPr>
          <w:rFonts w:cs="Times New Roman"/>
        </w:rPr>
        <w:t xml:space="preserve">. Major users of groundwater </w:t>
      </w:r>
      <w:ins w:id="13" w:author="Natasha Del Borrello" w:date="2019-12-09T11:36:00Z">
        <w:r w:rsidR="00E74E23">
          <w:rPr>
            <w:rFonts w:cs="Times New Roman"/>
          </w:rPr>
          <w:t>from</w:t>
        </w:r>
      </w:ins>
      <w:del w:id="14" w:author="Natasha Del Borrello" w:date="2019-12-09T11:36:00Z">
        <w:r w:rsidRPr="003B09F5" w:rsidDel="00E74E23">
          <w:rPr>
            <w:rFonts w:cs="Times New Roman"/>
          </w:rPr>
          <w:delText>in</w:delText>
        </w:r>
      </w:del>
      <w:r w:rsidRPr="003B09F5">
        <w:rPr>
          <w:rFonts w:cs="Times New Roman"/>
        </w:rPr>
        <w:t xml:space="preserve"> the Gnangara </w:t>
      </w:r>
      <w:del w:id="15" w:author="Natasha Del Borrello" w:date="2019-12-09T11:36:00Z">
        <w:r w:rsidRPr="003B09F5" w:rsidDel="00E74E23">
          <w:rPr>
            <w:rFonts w:cs="Times New Roman"/>
          </w:rPr>
          <w:delText xml:space="preserve">Mound </w:delText>
        </w:r>
      </w:del>
      <w:ins w:id="16" w:author="Natasha Del Borrello" w:date="2019-12-09T11:36:00Z">
        <w:r w:rsidR="00E74E23">
          <w:rPr>
            <w:rFonts w:cs="Times New Roman"/>
          </w:rPr>
          <w:t>groundwater resources</w:t>
        </w:r>
        <w:r w:rsidR="00E74E23" w:rsidRPr="003B09F5">
          <w:rPr>
            <w:rFonts w:cs="Times New Roman"/>
          </w:rPr>
          <w:t xml:space="preserve"> </w:t>
        </w:r>
      </w:ins>
      <w:r w:rsidRPr="003B09F5">
        <w:rPr>
          <w:rFonts w:cs="Times New Roman"/>
        </w:rPr>
        <w:t xml:space="preserve">include </w:t>
      </w:r>
      <w:ins w:id="17" w:author="Natasha Del Borrello" w:date="2019-12-09T11:36:00Z">
        <w:r w:rsidR="00E74E23">
          <w:rPr>
            <w:rFonts w:cs="Times New Roman"/>
          </w:rPr>
          <w:t xml:space="preserve">public water supply, </w:t>
        </w:r>
      </w:ins>
      <w:ins w:id="18" w:author="Natasha Del Borrello" w:date="2019-12-09T11:37:00Z">
        <w:r w:rsidR="00E74E23">
          <w:rPr>
            <w:rFonts w:cs="Times New Roman"/>
          </w:rPr>
          <w:t xml:space="preserve">private self-supply (such as for horticulture, irrigation of public open space and domestic gardens), </w:t>
        </w:r>
      </w:ins>
      <w:r w:rsidRPr="003B09F5">
        <w:rPr>
          <w:rFonts w:cs="Times New Roman"/>
        </w:rPr>
        <w:t>native vegetation, pine forest plantations</w:t>
      </w:r>
      <w:ins w:id="19" w:author="Natasha Del Borrello" w:date="2019-12-09T11:38:00Z">
        <w:r w:rsidR="00E74E23">
          <w:rPr>
            <w:rFonts w:cs="Times New Roman"/>
          </w:rPr>
          <w:t xml:space="preserve"> </w:t>
        </w:r>
      </w:ins>
      <w:del w:id="20" w:author="Natasha Del Borrello" w:date="2019-12-09T11:38:00Z">
        <w:r w:rsidRPr="003B09F5" w:rsidDel="00E74E23">
          <w:rPr>
            <w:rFonts w:cs="Times New Roman"/>
          </w:rPr>
          <w:delText xml:space="preserve">, market gardens </w:delText>
        </w:r>
      </w:del>
      <w:r w:rsidRPr="003B09F5">
        <w:rPr>
          <w:rFonts w:cs="Times New Roman"/>
        </w:rPr>
        <w:t xml:space="preserve">and wetlands (Salama et al., </w:t>
      </w:r>
      <w:hyperlink w:anchor="ref-Salama1991">
        <w:r w:rsidRPr="003B09F5">
          <w:rPr>
            <w:rStyle w:val="Hyperlink"/>
            <w:rFonts w:cs="Times New Roman"/>
            <w:color w:val="auto"/>
          </w:rPr>
          <w:t>1991</w:t>
        </w:r>
      </w:hyperlink>
      <w:r w:rsidRPr="003B09F5">
        <w:rPr>
          <w:rFonts w:cs="Times New Roman"/>
        </w:rPr>
        <w:t>). Clearing of native vegetation for pine plantations potentially reduces the recharge of groundwater as pines</w:t>
      </w:r>
      <w:ins w:id="21" w:author="Natasha Del Borrello" w:date="2019-12-09T11:34:00Z">
        <w:r w:rsidR="00E74E23">
          <w:rPr>
            <w:rFonts w:cs="Times New Roman"/>
          </w:rPr>
          <w:t xml:space="preserve"> (planted at high densities)</w:t>
        </w:r>
      </w:ins>
      <w:r w:rsidRPr="003B09F5">
        <w:rPr>
          <w:rFonts w:cs="Times New Roman"/>
        </w:rPr>
        <w:t xml:space="preserve"> transpire more than the native plants they replace, </w:t>
      </w:r>
      <w:del w:id="22" w:author="Natasha Del Borrello" w:date="2019-12-09T11:34:00Z">
        <w:r w:rsidRPr="003B09F5" w:rsidDel="00E74E23">
          <w:rPr>
            <w:rFonts w:cs="Times New Roman"/>
          </w:rPr>
          <w:delText>as well as</w:delText>
        </w:r>
      </w:del>
      <w:del w:id="23" w:author="Natasha Del Borrello" w:date="2019-12-09T11:33:00Z">
        <w:r w:rsidRPr="003B09F5" w:rsidDel="00E74E23">
          <w:rPr>
            <w:rFonts w:cs="Times New Roman"/>
          </w:rPr>
          <w:delText xml:space="preserve"> they</w:delText>
        </w:r>
      </w:del>
      <w:del w:id="24" w:author="Natasha Del Borrello" w:date="2019-12-09T11:34:00Z">
        <w:r w:rsidRPr="003B09F5" w:rsidDel="00E74E23">
          <w:rPr>
            <w:rFonts w:cs="Times New Roman"/>
          </w:rPr>
          <w:delText xml:space="preserve"> directly access</w:delText>
        </w:r>
      </w:del>
      <w:ins w:id="25" w:author="Natasha Del Borrello" w:date="2019-12-09T11:34:00Z">
        <w:r w:rsidR="00E74E23">
          <w:rPr>
            <w:rFonts w:cs="Times New Roman"/>
          </w:rPr>
          <w:t>and they are also able to directly access</w:t>
        </w:r>
      </w:ins>
      <w:r w:rsidRPr="003B09F5">
        <w:rPr>
          <w:rFonts w:cs="Times New Roman"/>
        </w:rPr>
        <w:t xml:space="preserve"> deeper levels of the water table. A</w:t>
      </w:r>
      <w:del w:id="26" w:author="Natasha Del Borrello" w:date="2019-12-09T11:39:00Z">
        <w:r w:rsidRPr="003B09F5" w:rsidDel="00E74E23">
          <w:rPr>
            <w:rFonts w:cs="Times New Roman"/>
          </w:rPr>
          <w:delText>gricultural a</w:delText>
        </w:r>
      </w:del>
      <w:r w:rsidRPr="003B09F5">
        <w:rPr>
          <w:rFonts w:cs="Times New Roman"/>
        </w:rPr>
        <w:t xml:space="preserve">bstraction of groundwater </w:t>
      </w:r>
      <w:ins w:id="27" w:author="Natasha Del Borrello" w:date="2019-12-09T11:39:00Z">
        <w:r w:rsidR="00E74E23">
          <w:rPr>
            <w:rFonts w:cs="Times New Roman"/>
          </w:rPr>
          <w:t xml:space="preserve">for public supply and private use </w:t>
        </w:r>
      </w:ins>
      <w:r w:rsidRPr="003B09F5">
        <w:rPr>
          <w:rFonts w:cs="Times New Roman"/>
        </w:rPr>
        <w:t xml:space="preserve">is also causing declines in water levels. Groundwater recharge has </w:t>
      </w:r>
      <w:del w:id="28" w:author="Natasha Del Borrello" w:date="2019-12-09T11:39:00Z">
        <w:r w:rsidRPr="003B09F5" w:rsidDel="00E74E23">
          <w:rPr>
            <w:rFonts w:cs="Times New Roman"/>
          </w:rPr>
          <w:delText xml:space="preserve">also </w:delText>
        </w:r>
      </w:del>
      <w:r w:rsidRPr="003B09F5">
        <w:rPr>
          <w:rFonts w:cs="Times New Roman"/>
        </w:rPr>
        <w:t xml:space="preserve">been hampered by declining rainfall </w:t>
      </w:r>
      <w:ins w:id="29" w:author="Natasha Del Borrello" w:date="2019-12-09T11:40:00Z">
        <w:r w:rsidR="00E74E23">
          <w:rPr>
            <w:rFonts w:cs="Times New Roman"/>
          </w:rPr>
          <w:t>in</w:t>
        </w:r>
      </w:ins>
      <w:del w:id="30" w:author="Natasha Del Borrello" w:date="2019-12-09T11:40:00Z">
        <w:r w:rsidRPr="003B09F5" w:rsidDel="00E74E23">
          <w:rPr>
            <w:rFonts w:cs="Times New Roman"/>
          </w:rPr>
          <w:delText>for</w:delText>
        </w:r>
      </w:del>
      <w:r w:rsidRPr="003B09F5">
        <w:rPr>
          <w:rFonts w:cs="Times New Roman"/>
        </w:rPr>
        <w:t xml:space="preserve"> the south west region of Australia; it is estimated that since the 1970</w:t>
      </w:r>
      <w:del w:id="31" w:author="Natasha Del Borrello" w:date="2019-12-09T11:40:00Z">
        <w:r w:rsidRPr="003B09F5" w:rsidDel="00E74E23">
          <w:rPr>
            <w:rFonts w:cs="Times New Roman"/>
          </w:rPr>
          <w:delText>’</w:delText>
        </w:r>
      </w:del>
      <w:r w:rsidRPr="003B09F5">
        <w:rPr>
          <w:rFonts w:cs="Times New Roman"/>
        </w:rPr>
        <w:t xml:space="preserve">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and since the mid 1990</w:t>
      </w:r>
      <w:del w:id="32" w:author="Natasha Del Borrello" w:date="2019-12-09T11:40:00Z">
        <w:r w:rsidRPr="003B09F5" w:rsidDel="00E74E23">
          <w:rPr>
            <w:rFonts w:cs="Times New Roman"/>
          </w:rPr>
          <w:delText>’</w:delText>
        </w:r>
      </w:del>
      <w:r w:rsidRPr="003B09F5">
        <w:rPr>
          <w:rFonts w:cs="Times New Roman"/>
        </w:rPr>
        <w:t>s, rainfall has generally been below the long term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E3659C" w:rsidRPr="003B09F5">
        <w:rPr>
          <w:rFonts w:cs="Times New Roman"/>
        </w:rPr>
        <w:t xml:space="preserve">Figure </w:t>
      </w:r>
      <w:r w:rsidR="00E3659C">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Left). The combined effects of groundwater abstraction, changes in vegetation and declining annual rainfall have contributed to long term declines in groundwater of the Gnangara Mound (Yesertener, </w:t>
      </w:r>
      <w:hyperlink w:anchor="ref-Yesertener2008">
        <w:r w:rsidRPr="003B09F5">
          <w:rPr>
            <w:rStyle w:val="Hyperlink"/>
            <w:rFonts w:cs="Times New Roman"/>
            <w:color w:val="auto"/>
          </w:rPr>
          <w:t>2007</w:t>
        </w:r>
      </w:hyperlink>
      <w:r w:rsidRPr="003B09F5">
        <w:rPr>
          <w:rFonts w:cs="Times New Roman"/>
        </w:rPr>
        <w:t>).</w:t>
      </w:r>
      <w:commentRangeEnd w:id="8"/>
      <w:r w:rsidR="006A06F1">
        <w:rPr>
          <w:rStyle w:val="CommentReference"/>
          <w:rFonts w:asciiTheme="minorHAnsi" w:hAnsiTheme="minorHAnsi"/>
        </w:rPr>
        <w:commentReference w:id="8"/>
      </w:r>
    </w:p>
    <w:p w14:paraId="26271E0F" w14:textId="76D19570" w:rsidR="001D584F" w:rsidRPr="003B09F5" w:rsidRDefault="005D6919">
      <w:pPr>
        <w:pStyle w:val="BodyText"/>
        <w:rPr>
          <w:rFonts w:cs="Times New Roman"/>
        </w:rPr>
      </w:pPr>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E3659C" w:rsidRPr="003B09F5">
        <w:rPr>
          <w:rFonts w:cs="Times New Roman"/>
        </w:rPr>
        <w:t xml:space="preserve">Figure </w:t>
      </w:r>
      <w:r w:rsidR="00E3659C">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 A</w:t>
      </w:r>
      <w:commentRangeStart w:id="33"/>
      <w:r w:rsidRPr="003B09F5">
        <w:rPr>
          <w:rFonts w:cs="Times New Roman"/>
        </w:rPr>
        <w:t xml:space="preserve">lthough declining rainfall has contributed to decreasing groundwater levels in the Gnangara Mound, abstraction of groundwater from private wells, market gardens, pine plantations and drinking water have cumulatively driven the decline. Nonetheless, up to 20 % less rainfall and 64 % less runoff occurred in the region between 1997 and 2003 compared to 1911 and 1974 (Yesertener, </w:t>
      </w:r>
      <w:hyperlink w:anchor="ref-Yesertener2008">
        <w:r w:rsidRPr="003B09F5">
          <w:rPr>
            <w:rStyle w:val="Hyperlink"/>
            <w:rFonts w:cs="Times New Roman"/>
            <w:color w:val="auto"/>
          </w:rPr>
          <w:t>2007</w:t>
        </w:r>
      </w:hyperlink>
      <w:r w:rsidRPr="003B09F5">
        <w:rPr>
          <w:rFonts w:cs="Times New Roman"/>
        </w:rPr>
        <w:t xml:space="preserve">). Drawdown of groundwater </w:t>
      </w:r>
      <w:del w:id="34" w:author="Natasha Del Borrello" w:date="2019-12-09T11:43:00Z">
        <w:r w:rsidRPr="003B09F5" w:rsidDel="00103649">
          <w:rPr>
            <w:rFonts w:cs="Times New Roman"/>
          </w:rPr>
          <w:delText xml:space="preserve">effects </w:delText>
        </w:r>
      </w:del>
      <w:ins w:id="35" w:author="Natasha Del Borrello" w:date="2019-12-09T11:43:00Z">
        <w:r w:rsidR="00103649">
          <w:rPr>
            <w:rFonts w:cs="Times New Roman"/>
          </w:rPr>
          <w:t>a</w:t>
        </w:r>
        <w:r w:rsidR="00103649" w:rsidRPr="003B09F5">
          <w:rPr>
            <w:rFonts w:cs="Times New Roman"/>
          </w:rPr>
          <w:t xml:space="preserve">ffects </w:t>
        </w:r>
      </w:ins>
      <w:r w:rsidRPr="003B09F5">
        <w:rPr>
          <w:rFonts w:cs="Times New Roman"/>
        </w:rPr>
        <w:t xml:space="preserve">the mortality and health of plant communities that depend on groundwater access (Groom et al., </w:t>
      </w:r>
      <w:hyperlink w:anchor="ref-Groom2000">
        <w:r w:rsidRPr="003B09F5">
          <w:rPr>
            <w:rStyle w:val="Hyperlink"/>
            <w:rFonts w:cs="Times New Roman"/>
            <w:color w:val="auto"/>
          </w:rPr>
          <w:t>2000</w:t>
        </w:r>
      </w:hyperlink>
      <w:r w:rsidRPr="003B09F5">
        <w:rPr>
          <w:rFonts w:cs="Times New Roman"/>
        </w:rPr>
        <w:t xml:space="preserve">; Muler et al., </w:t>
      </w:r>
      <w:hyperlink w:anchor="ref-Muler2018">
        <w:r w:rsidRPr="003B09F5">
          <w:rPr>
            <w:rStyle w:val="Hyperlink"/>
            <w:rFonts w:cs="Times New Roman"/>
            <w:color w:val="auto"/>
          </w:rPr>
          <w:t>2018</w:t>
        </w:r>
      </w:hyperlink>
      <w:r w:rsidRPr="003B09F5">
        <w:rPr>
          <w:rFonts w:cs="Times New Roman"/>
        </w:rPr>
        <w:t xml:space="preserve">; Zencich et al., </w:t>
      </w:r>
      <w:hyperlink w:anchor="ref-Zencich2002">
        <w:r w:rsidRPr="003B09F5">
          <w:rPr>
            <w:rStyle w:val="Hyperlink"/>
            <w:rFonts w:cs="Times New Roman"/>
            <w:color w:val="auto"/>
          </w:rPr>
          <w:t>2002</w:t>
        </w:r>
      </w:hyperlink>
      <w:r w:rsidRPr="003B09F5">
        <w:rPr>
          <w:rFonts w:cs="Times New Roman"/>
        </w:rPr>
        <w:t xml:space="preserve">) and the composition of aquatic invertebrate communities that inhabit the surface waters of wetlands </w:t>
      </w:r>
      <w:del w:id="36" w:author="Natasha Del Borrello" w:date="2019-12-09T11:44:00Z">
        <w:r w:rsidRPr="003B09F5" w:rsidDel="00103649">
          <w:rPr>
            <w:rFonts w:cs="Times New Roman"/>
          </w:rPr>
          <w:delText>that frequent</w:delText>
        </w:r>
      </w:del>
      <w:ins w:id="37" w:author="Natasha Del Borrello" w:date="2019-12-09T11:44:00Z">
        <w:r w:rsidR="00103649">
          <w:rPr>
            <w:rFonts w:cs="Times New Roman"/>
          </w:rPr>
          <w:t>of</w:t>
        </w:r>
      </w:ins>
      <w:r w:rsidRPr="003B09F5">
        <w:rPr>
          <w:rFonts w:cs="Times New Roman"/>
        </w:rPr>
        <w:t xml:space="preserve"> the Gnangara Mound (Horwitz et al., </w:t>
      </w:r>
      <w:hyperlink w:anchor="ref-Horwitz2008">
        <w:r w:rsidRPr="003B09F5">
          <w:rPr>
            <w:rStyle w:val="Hyperlink"/>
            <w:rFonts w:cs="Times New Roman"/>
            <w:color w:val="auto"/>
          </w:rPr>
          <w:t>2008</w:t>
        </w:r>
      </w:hyperlink>
      <w:r w:rsidRPr="003B09F5">
        <w:rPr>
          <w:rFonts w:cs="Times New Roman"/>
        </w:rPr>
        <w:t xml:space="preserve">, </w:t>
      </w:r>
      <w:hyperlink w:anchor="ref-Horwitz2009">
        <w:r w:rsidRPr="003B09F5">
          <w:rPr>
            <w:rStyle w:val="Hyperlink"/>
            <w:rFonts w:cs="Times New Roman"/>
            <w:color w:val="auto"/>
          </w:rPr>
          <w:t>2009</w:t>
        </w:r>
      </w:hyperlink>
      <w:r w:rsidRPr="003B09F5">
        <w:rPr>
          <w:rFonts w:cs="Times New Roman"/>
        </w:rPr>
        <w:t>).</w:t>
      </w:r>
      <w:commentRangeEnd w:id="33"/>
      <w:r w:rsidR="00775D86">
        <w:rPr>
          <w:rStyle w:val="CommentReference"/>
          <w:rFonts w:asciiTheme="minorHAnsi" w:hAnsiTheme="minorHAnsi"/>
        </w:rPr>
        <w:commentReference w:id="33"/>
      </w:r>
    </w:p>
    <w:p w14:paraId="26271E10" w14:textId="77777777" w:rsidR="001D584F" w:rsidRPr="003B09F5" w:rsidRDefault="005D6919">
      <w:pPr>
        <w:pStyle w:val="Heading2"/>
        <w:rPr>
          <w:rFonts w:cs="Times New Roman"/>
        </w:rPr>
      </w:pPr>
      <w:bookmarkStart w:id="38" w:name="scope-of-study"/>
      <w:bookmarkStart w:id="39" w:name="_Toc26198078"/>
      <w:r w:rsidRPr="003B09F5">
        <w:rPr>
          <w:rFonts w:cs="Times New Roman"/>
        </w:rPr>
        <w:t>Scope of study</w:t>
      </w:r>
      <w:bookmarkEnd w:id="38"/>
      <w:bookmarkEnd w:id="39"/>
    </w:p>
    <w:p w14:paraId="26271E11" w14:textId="04A6AFC4"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ins w:id="40" w:author="Michael Hammond" w:date="2019-12-19T08:30:00Z">
        <w:r w:rsidR="00775D86">
          <w:rPr>
            <w:rFonts w:cs="Times New Roman"/>
          </w:rPr>
          <w:t xml:space="preserve"> or minimum peak</w:t>
        </w:r>
      </w:ins>
      <w:r w:rsidRPr="003B09F5">
        <w:rPr>
          <w:rFonts w:cs="Times New Roman"/>
        </w:rPr>
        <w:t xml:space="preserve"> water level criteria</w:t>
      </w:r>
      <w:del w:id="41" w:author="Michael Hammond" w:date="2019-12-19T08:31:00Z">
        <w:r w:rsidRPr="003B09F5" w:rsidDel="00775D86">
          <w:rPr>
            <w:rFonts w:cs="Times New Roman"/>
          </w:rPr>
          <w:delText xml:space="preserve"> </w:delText>
        </w:r>
        <w:commentRangeStart w:id="42"/>
        <w:r w:rsidRPr="003B09F5" w:rsidDel="00775D86">
          <w:rPr>
            <w:rFonts w:cs="Times New Roman"/>
          </w:rPr>
          <w:delText>or thresholds</w:delText>
        </w:r>
        <w:commentRangeEnd w:id="42"/>
        <w:r w:rsidR="00775D86" w:rsidDel="00775D86">
          <w:rPr>
            <w:rStyle w:val="CommentReference"/>
            <w:rFonts w:asciiTheme="minorHAnsi" w:hAnsiTheme="minorHAnsi"/>
          </w:rPr>
          <w:commentReference w:id="42"/>
        </w:r>
      </w:del>
      <w:r w:rsidRPr="003B09F5">
        <w:rPr>
          <w:rFonts w:cs="Times New Roman"/>
        </w:rPr>
        <w:t xml:space="preserve">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E3659C" w:rsidRPr="003B09F5">
        <w:rPr>
          <w:rFonts w:cs="Times New Roman"/>
        </w:rPr>
        <w:t xml:space="preserve">Figure </w:t>
      </w:r>
      <w:r w:rsidR="00E3659C">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w:t>
      </w:r>
      <w:r w:rsidRPr="003B09F5">
        <w:rPr>
          <w:rFonts w:cs="Times New Roman"/>
        </w:rPr>
        <w:lastRenderedPageBreak/>
        <w:t xml:space="preserve">has been unable to meet the criteria levels at approximately half of the sites in recent years. DWER is currently in the process of preparing a draft Gnangara groundwater allocation plan for public comment. </w:t>
      </w:r>
      <w:del w:id="43" w:author="Natasha Del Borrello" w:date="2019-12-09T11:51:00Z">
        <w:r w:rsidRPr="003B09F5" w:rsidDel="00103649">
          <w:rPr>
            <w:rFonts w:cs="Times New Roman"/>
          </w:rPr>
          <w:delText>Implementation of the plan will</w:delText>
        </w:r>
      </w:del>
      <w:ins w:id="44" w:author="Natasha Del Borrello" w:date="2019-12-09T11:51:00Z">
        <w:r w:rsidR="00103649">
          <w:rPr>
            <w:rFonts w:cs="Times New Roman"/>
          </w:rPr>
          <w:t xml:space="preserve">As part of the planning process, </w:t>
        </w:r>
      </w:ins>
      <w:ins w:id="45" w:author="Natasha Del Borrello" w:date="2019-12-09T11:52:00Z">
        <w:r w:rsidR="00103649">
          <w:rPr>
            <w:rFonts w:cs="Times New Roman"/>
          </w:rPr>
          <w:t>the department has modelled scenarios that</w:t>
        </w:r>
      </w:ins>
      <w:r w:rsidRPr="003B09F5">
        <w:rPr>
          <w:rFonts w:cs="Times New Roman"/>
        </w:rPr>
        <w:t xml:space="preserve"> reduce public and private groundwater abstraction in the plan area by a total of up to </w:t>
      </w:r>
      <w:commentRangeStart w:id="46"/>
      <w:r w:rsidRPr="003B09F5">
        <w:rPr>
          <w:rFonts w:cs="Times New Roman"/>
        </w:rPr>
        <w:t>44 GL/</w:t>
      </w:r>
      <w:r w:rsidR="00905D92" w:rsidRPr="003B09F5">
        <w:rPr>
          <w:rFonts w:cs="Times New Roman"/>
        </w:rPr>
        <w:t>y</w:t>
      </w:r>
      <w:ins w:id="47" w:author="Natasha Del Borrello" w:date="2019-12-09T11:53:00Z">
        <w:r w:rsidR="00243E11">
          <w:rPr>
            <w:rFonts w:cs="Times New Roman"/>
          </w:rPr>
          <w:t>ear</w:t>
        </w:r>
      </w:ins>
      <w:del w:id="48" w:author="Natasha Del Borrello" w:date="2019-12-09T11:53:00Z">
        <w:r w:rsidR="00905D92" w:rsidRPr="003B09F5" w:rsidDel="00243E11">
          <w:rPr>
            <w:rFonts w:cs="Times New Roman"/>
          </w:rPr>
          <w:delText>r.</w:delText>
        </w:r>
      </w:del>
      <w:r w:rsidRPr="003B09F5">
        <w:rPr>
          <w:rFonts w:cs="Times New Roman"/>
        </w:rPr>
        <w:t xml:space="preserve"> </w:t>
      </w:r>
      <w:del w:id="49" w:author="Natasha Del Borrello" w:date="2019-12-09T11:52:00Z">
        <w:r w:rsidRPr="003B09F5" w:rsidDel="00103649">
          <w:rPr>
            <w:rFonts w:cs="Times New Roman"/>
          </w:rPr>
          <w:delText>in 2028</w:delText>
        </w:r>
      </w:del>
      <w:ins w:id="50" w:author="Natasha Del Borrello" w:date="2019-12-09T11:52:00Z">
        <w:r w:rsidR="00103649">
          <w:rPr>
            <w:rFonts w:cs="Times New Roman"/>
          </w:rPr>
          <w:t>by 2030</w:t>
        </w:r>
      </w:ins>
      <w:commentRangeEnd w:id="46"/>
      <w:ins w:id="51" w:author="Natasha Del Borrello" w:date="2019-12-09T11:59:00Z">
        <w:r w:rsidR="00243E11">
          <w:rPr>
            <w:rStyle w:val="CommentReference"/>
            <w:rFonts w:asciiTheme="minorHAnsi" w:hAnsiTheme="minorHAnsi"/>
          </w:rPr>
          <w:commentReference w:id="46"/>
        </w:r>
      </w:ins>
      <w:r w:rsidRPr="003B09F5">
        <w:rPr>
          <w:rFonts w:cs="Times New Roman"/>
        </w:rPr>
        <w:t>. Even with these reductions in abstraction, modelling pr</w:t>
      </w:r>
      <w:ins w:id="52" w:author="Natasha Del Borrello" w:date="2019-12-09T11:53:00Z">
        <w:r w:rsidR="00243E11">
          <w:rPr>
            <w:rFonts w:cs="Times New Roman"/>
          </w:rPr>
          <w:t>oje</w:t>
        </w:r>
      </w:ins>
      <w:del w:id="53" w:author="Natasha Del Borrello" w:date="2019-12-09T11:53:00Z">
        <w:r w:rsidRPr="003B09F5" w:rsidDel="00243E11">
          <w:rPr>
            <w:rFonts w:cs="Times New Roman"/>
          </w:rPr>
          <w:delText>edi</w:delText>
        </w:r>
      </w:del>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12127E9E" w:rsidR="001D584F" w:rsidRPr="003B09F5" w:rsidRDefault="005D6919">
      <w:pPr>
        <w:pStyle w:val="BodyText"/>
        <w:rPr>
          <w:rFonts w:cs="Times New Roman"/>
        </w:rPr>
      </w:pPr>
      <w:r w:rsidRPr="003B09F5">
        <w:rPr>
          <w:rFonts w:cs="Times New Roman"/>
        </w:rPr>
        <w:t xml:space="preserve">DWER </w:t>
      </w:r>
      <w:ins w:id="54" w:author="Natasha Del Borrello" w:date="2019-12-09T11:53:00Z">
        <w:r w:rsidR="00243E11">
          <w:rPr>
            <w:rFonts w:cs="Times New Roman"/>
          </w:rPr>
          <w:t>is</w:t>
        </w:r>
      </w:ins>
      <w:del w:id="55" w:author="Natasha Del Borrello" w:date="2019-12-09T11:53:00Z">
        <w:r w:rsidRPr="003B09F5" w:rsidDel="00243E11">
          <w:rPr>
            <w:rFonts w:cs="Times New Roman"/>
          </w:rPr>
          <w:delText>are</w:delText>
        </w:r>
      </w:del>
      <w:r w:rsidRPr="003B09F5">
        <w:rPr>
          <w:rFonts w:cs="Times New Roman"/>
        </w:rPr>
        <w:t xml:space="preserve"> therefore proposing to alter the water level criteria at sites where the modelling projects absolute minimum levels </w:t>
      </w:r>
      <w:del w:id="56" w:author="Natasha Del Borrello" w:date="2019-12-09T11:54:00Z">
        <w:r w:rsidRPr="003B09F5" w:rsidDel="00243E11">
          <w:rPr>
            <w:rFonts w:cs="Times New Roman"/>
          </w:rPr>
          <w:delText>will not</w:delText>
        </w:r>
      </w:del>
      <w:ins w:id="57" w:author="Natasha Del Borrello" w:date="2019-12-09T11:54:00Z">
        <w:r w:rsidR="00243E11">
          <w:rPr>
            <w:rFonts w:cs="Times New Roman"/>
          </w:rPr>
          <w:t>cannot</w:t>
        </w:r>
      </w:ins>
      <w:r w:rsidRPr="003B09F5">
        <w:rPr>
          <w:rFonts w:cs="Times New Roman"/>
        </w:rPr>
        <w:t xml:space="preserve"> be met in the future</w:t>
      </w:r>
      <w:ins w:id="58" w:author="Natasha Del Borrello" w:date="2019-12-09T11:54:00Z">
        <w:r w:rsidR="00243E11">
          <w:rPr>
            <w:rFonts w:cs="Times New Roman"/>
          </w:rPr>
          <w:t xml:space="preserve"> despite reductions in abstraction</w:t>
        </w:r>
      </w:ins>
      <w:r w:rsidRPr="003B09F5">
        <w:rPr>
          <w:rFonts w:cs="Times New Roman"/>
        </w:rPr>
        <w:t>. The department has developed a new set of water level criteria (or minimum ‘thresholds’, in line with the Environmental Protection Authority’s recommended terminology (</w:t>
      </w:r>
      <w:commentRangeStart w:id="59"/>
      <w:r w:rsidRPr="003B09F5">
        <w:rPr>
          <w:rFonts w:cs="Times New Roman"/>
        </w:rPr>
        <w:t>GET REFERENCE EPA 2018a</w:t>
      </w:r>
      <w:commentRangeEnd w:id="59"/>
      <w:r w:rsidR="00243E11">
        <w:rPr>
          <w:rStyle w:val="CommentReference"/>
          <w:rFonts w:asciiTheme="minorHAnsi" w:hAnsiTheme="minorHAnsi"/>
        </w:rPr>
        <w:commentReference w:id="59"/>
      </w:r>
      <w:r w:rsidRPr="003B09F5">
        <w:rPr>
          <w:rFonts w:cs="Times New Roman"/>
        </w:rPr>
        <w:t xml:space="preserve">)). The proposed minimum thresholds have been based </w:t>
      </w:r>
      <w:commentRangeStart w:id="60"/>
      <w:r w:rsidRPr="003B09F5">
        <w:rPr>
          <w:rFonts w:cs="Times New Roman"/>
        </w:rPr>
        <w:t xml:space="preserve">on what groundwater modelling has </w:t>
      </w:r>
      <w:commentRangeEnd w:id="60"/>
      <w:r w:rsidR="006A06F1">
        <w:rPr>
          <w:rStyle w:val="CommentReference"/>
          <w:rFonts w:asciiTheme="minorHAnsi" w:hAnsiTheme="minorHAnsi"/>
        </w:rPr>
        <w:commentReference w:id="60"/>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del w:id="61" w:author="Natasha Del Borrello" w:date="2019-12-09T11:58:00Z">
        <w:r w:rsidRPr="003B09F5" w:rsidDel="00243E11">
          <w:rPr>
            <w:rFonts w:cs="Times New Roman"/>
          </w:rPr>
          <w:delText>in 2028</w:delText>
        </w:r>
      </w:del>
      <w:ins w:id="62" w:author="Natasha Del Borrello" w:date="2019-12-09T11:58:00Z">
        <w:r w:rsidR="00243E11">
          <w:rPr>
            <w:rFonts w:cs="Times New Roman"/>
          </w:rPr>
          <w:t>before 2030</w:t>
        </w:r>
      </w:ins>
      <w:r w:rsidRPr="003B09F5">
        <w:rPr>
          <w:rFonts w:cs="Times New Roman"/>
        </w:rPr>
        <w:t>,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6A90302A" w:rsidR="001D584F" w:rsidRPr="003B09F5" w:rsidRDefault="005D6919">
      <w:pPr>
        <w:pStyle w:val="FirstParagraph"/>
        <w:rPr>
          <w:rFonts w:cs="Times New Roman"/>
        </w:rPr>
      </w:pPr>
      <w:r w:rsidRPr="003B09F5">
        <w:rPr>
          <w:rFonts w:cs="Times New Roman"/>
        </w:rPr>
        <w:t>The thresholds will not apply until 2030 because this is the end of the planning period for the new Gnangara plan, and after the</w:t>
      </w:r>
      <w:del w:id="63" w:author="Natasha Del Borrello" w:date="2019-12-09T11:59:00Z">
        <w:r w:rsidRPr="003B09F5" w:rsidDel="00243E11">
          <w:rPr>
            <w:rFonts w:cs="Times New Roman"/>
          </w:rPr>
          <w:delText xml:space="preserve"> 2028</w:delText>
        </w:r>
      </w:del>
      <w:r w:rsidRPr="003B09F5">
        <w:rPr>
          <w:rFonts w:cs="Times New Roman"/>
        </w:rPr>
        <w:t xml:space="preserve">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6D951683"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BF56FE" w:rsidRPr="003B09F5">
        <w:rPr>
          <w:rFonts w:cs="Times New Roman"/>
        </w:rPr>
        <w:t>licen</w:t>
      </w:r>
      <w:ins w:id="64" w:author="Natasha Del Borrello" w:date="2019-12-09T12:04:00Z">
        <w:r w:rsidR="005B20CF">
          <w:rPr>
            <w:rFonts w:cs="Times New Roman"/>
          </w:rPr>
          <w:t>c</w:t>
        </w:r>
      </w:ins>
      <w:del w:id="65" w:author="Natasha Del Borrello" w:date="2019-12-09T12:04:00Z">
        <w:r w:rsidR="00BF56FE" w:rsidRPr="003B09F5" w:rsidDel="005B20CF">
          <w:rPr>
            <w:rFonts w:cs="Times New Roman"/>
          </w:rPr>
          <w:delText>s</w:delText>
        </w:r>
      </w:del>
      <w:r w:rsidR="00BF56FE" w:rsidRPr="003B09F5">
        <w:rPr>
          <w:rFonts w:cs="Times New Roman"/>
        </w:rPr>
        <w:t>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t>
      </w:r>
      <w:ins w:id="66" w:author="Natasha Del Borrello" w:date="2019-12-09T12:05:00Z">
        <w:r w:rsidR="005B20CF">
          <w:rPr>
            <w:rFonts w:cs="Times New Roman"/>
          </w:rPr>
          <w:t xml:space="preserve"> </w:t>
        </w:r>
      </w:ins>
      <w:del w:id="67" w:author="Natasha Del Borrello" w:date="2019-12-09T12:05:00Z">
        <w:r w:rsidR="00BF56FE" w:rsidRPr="003B09F5" w:rsidDel="005B20CF">
          <w:rPr>
            <w:rFonts w:cs="Times New Roman"/>
          </w:rPr>
          <w:delText>-</w:delText>
        </w:r>
      </w:del>
      <w:r w:rsidR="00BF56FE" w:rsidRPr="003B09F5">
        <w:rPr>
          <w:rFonts w:cs="Times New Roman"/>
        </w:rPr>
        <w:t>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68" w:name="structure-of-report"/>
      <w:bookmarkStart w:id="69" w:name="_Toc26198079"/>
      <w:r w:rsidRPr="003B09F5">
        <w:rPr>
          <w:rFonts w:cs="Times New Roman"/>
        </w:rPr>
        <w:lastRenderedPageBreak/>
        <w:t>Structure of report</w:t>
      </w:r>
      <w:bookmarkEnd w:id="68"/>
      <w:bookmarkEnd w:id="69"/>
    </w:p>
    <w:p w14:paraId="26271E1C" w14:textId="61E121D7"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 An initial analysis of vegetation and aquatic assemblages is provided to understand the general trends of change for the Gnangara </w:t>
      </w:r>
      <w:del w:id="70" w:author="Natasha Del Borrello" w:date="2019-12-09T12:07:00Z">
        <w:r w:rsidRPr="003B09F5" w:rsidDel="005B20CF">
          <w:rPr>
            <w:rFonts w:cs="Times New Roman"/>
          </w:rPr>
          <w:delText xml:space="preserve">Mound </w:delText>
        </w:r>
      </w:del>
      <w:ins w:id="71" w:author="Natasha Del Borrello" w:date="2019-12-09T12:07:00Z">
        <w:r w:rsidR="005B20CF">
          <w:rPr>
            <w:rFonts w:cs="Times New Roman"/>
          </w:rPr>
          <w:t>groundwater</w:t>
        </w:r>
        <w:r w:rsidR="005B20CF" w:rsidRPr="003B09F5">
          <w:rPr>
            <w:rFonts w:cs="Times New Roman"/>
          </w:rPr>
          <w:t xml:space="preserve"> </w:t>
        </w:r>
      </w:ins>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w:t>
      </w:r>
      <w:del w:id="72" w:author="Natasha Del Borrello" w:date="2019-12-09T12:08:00Z">
        <w:r w:rsidRPr="003B09F5" w:rsidDel="005B20CF">
          <w:rPr>
            <w:rFonts w:cs="Times New Roman"/>
          </w:rPr>
          <w:delText xml:space="preserve">each wetland with </w:delText>
        </w:r>
      </w:del>
      <w:r w:rsidRPr="003B09F5">
        <w:rPr>
          <w:rFonts w:cs="Times New Roman"/>
        </w:rPr>
        <w:t xml:space="preserve">a context of how historical shifts in diversity have shaped each wetland relative to other wetlands and </w:t>
      </w:r>
      <w:ins w:id="73" w:author="Natasha Del Borrello" w:date="2019-12-09T12:10:00Z">
        <w:r w:rsidR="005B20CF">
          <w:rPr>
            <w:rFonts w:cs="Times New Roman"/>
          </w:rPr>
          <w:t>illustrates</w:t>
        </w:r>
      </w:ins>
      <w:ins w:id="74" w:author="Natasha Del Borrello" w:date="2019-12-09T12:09:00Z">
        <w:r w:rsidR="005B20CF">
          <w:rPr>
            <w:rFonts w:cs="Times New Roman"/>
          </w:rPr>
          <w:t xml:space="preserve"> </w:t>
        </w:r>
      </w:ins>
      <w:r w:rsidRPr="003B09F5">
        <w:rPr>
          <w:rFonts w:cs="Times New Roman"/>
        </w:rPr>
        <w:t xml:space="preserve">the general changes being experienced by </w:t>
      </w:r>
      <w:ins w:id="75" w:author="Natasha Del Borrello" w:date="2019-12-09T12:10:00Z">
        <w:r w:rsidR="005B20CF">
          <w:rPr>
            <w:rFonts w:cs="Times New Roman"/>
          </w:rPr>
          <w:t xml:space="preserve">Gnangara groundwater-dependent ecosystems </w:t>
        </w:r>
      </w:ins>
      <w:del w:id="76" w:author="Natasha Del Borrello" w:date="2019-12-09T12:11:00Z">
        <w:r w:rsidRPr="003B09F5" w:rsidDel="005B20CF">
          <w:rPr>
            <w:rFonts w:cs="Times New Roman"/>
          </w:rPr>
          <w:delText xml:space="preserve">the Gnangara Mound </w:delText>
        </w:r>
      </w:del>
      <w:r w:rsidRPr="003B09F5">
        <w:rPr>
          <w:rFonts w:cs="Times New Roman"/>
        </w:rPr>
        <w:t>as a whole.</w:t>
      </w:r>
    </w:p>
    <w:p w14:paraId="26271E1D" w14:textId="24436ACA"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del w:id="77" w:author="Natasha Del Borrello" w:date="2019-12-09T12:12:00Z">
        <w:r w:rsidRPr="003B09F5" w:rsidDel="005B20CF">
          <w:rPr>
            <w:rFonts w:cs="Times New Roman"/>
          </w:rPr>
          <w:delText>provided</w:delText>
        </w:r>
      </w:del>
      <w:ins w:id="78" w:author="Natasha Del Borrello" w:date="2019-12-09T12:12:00Z">
        <w:r w:rsidR="005B20CF">
          <w:rPr>
            <w:rFonts w:cs="Times New Roman"/>
          </w:rPr>
          <w:t>present</w:t>
        </w:r>
        <w:r w:rsidR="005B20CF" w:rsidRPr="003B09F5">
          <w:rPr>
            <w:rFonts w:cs="Times New Roman"/>
          </w:rPr>
          <w:t>ed</w:t>
        </w:r>
      </w:ins>
      <w:r w:rsidRPr="003B09F5">
        <w:rPr>
          <w:rFonts w:cs="Times New Roman"/>
        </w:rPr>
        <w:t>. Each wetland vegetation community has been model</w:t>
      </w:r>
      <w:ins w:id="79" w:author="Natasha Del Borrello" w:date="2019-12-09T12:14:00Z">
        <w:r w:rsidR="00F76DE8">
          <w:rPr>
            <w:rFonts w:cs="Times New Roman"/>
          </w:rPr>
          <w:t>l</w:t>
        </w:r>
      </w:ins>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262723E4">
            <wp:extent cx="5334000" cy="7588700"/>
            <wp:effectExtent l="0" t="0" r="0" b="0"/>
            <wp:docPr id="1" name="Picture" descr="Gnangara groundwater allocation plan area and location of wetland and terrestrial sites investigated in this report."/>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2"/>
                    <a:stretch>
                      <a:fillRect/>
                    </a:stretch>
                  </pic:blipFill>
                  <pic:spPr bwMode="auto">
                    <a:xfrm>
                      <a:off x="0" y="0"/>
                      <a:ext cx="5334000" cy="7588700"/>
                    </a:xfrm>
                    <a:prstGeom prst="rect">
                      <a:avLst/>
                    </a:prstGeom>
                    <a:noFill/>
                    <a:ln w="9525">
                      <a:noFill/>
                      <a:headEnd/>
                      <a:tailEnd/>
                    </a:ln>
                  </pic:spPr>
                </pic:pic>
              </a:graphicData>
            </a:graphic>
          </wp:inline>
        </w:drawing>
      </w:r>
    </w:p>
    <w:p w14:paraId="7EECE71D" w14:textId="72328380" w:rsidR="00766FA4" w:rsidRPr="003B09F5" w:rsidRDefault="00766FA4" w:rsidP="00766FA4">
      <w:pPr>
        <w:pStyle w:val="ImageCaption"/>
        <w:rPr>
          <w:rFonts w:ascii="Times New Roman" w:hAnsi="Times New Roman" w:cs="Times New Roman"/>
        </w:rPr>
      </w:pPr>
      <w:bookmarkStart w:id="80"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w:t>
      </w:r>
      <w:r w:rsidRPr="003B09F5">
        <w:rPr>
          <w:rFonts w:ascii="Times New Roman" w:hAnsi="Times New Roman" w:cs="Times New Roman"/>
        </w:rPr>
        <w:fldChar w:fldCharType="end"/>
      </w:r>
      <w:bookmarkEnd w:id="80"/>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262723E6">
            <wp:extent cx="4620126" cy="3696101"/>
            <wp:effectExtent l="0" t="0" r="0" b="0"/>
            <wp:docPr id="2" name="Picture"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5056CC27" w14:textId="3E63AA86" w:rsidR="00766FA4" w:rsidRPr="003B09F5" w:rsidRDefault="00766FA4" w:rsidP="00766FA4">
      <w:pPr>
        <w:pStyle w:val="ImageCaption"/>
        <w:rPr>
          <w:rFonts w:ascii="Times New Roman" w:hAnsi="Times New Roman" w:cs="Times New Roman"/>
        </w:rPr>
      </w:pPr>
      <w:bookmarkStart w:id="81"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w:t>
      </w:r>
      <w:r w:rsidRPr="003B09F5">
        <w:rPr>
          <w:rFonts w:ascii="Times New Roman" w:hAnsi="Times New Roman" w:cs="Times New Roman"/>
        </w:rPr>
        <w:fldChar w:fldCharType="end"/>
      </w:r>
      <w:bookmarkEnd w:id="81"/>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commentRangeStart w:id="82"/>
      <w:r w:rsidRPr="003B09F5">
        <w:rPr>
          <w:rFonts w:ascii="Times New Roman" w:hAnsi="Times New Roman" w:cs="Times New Roman"/>
        </w:rPr>
        <w:t>Monthly rainfall data reported for Perth Airport</w:t>
      </w:r>
      <w:commentRangeEnd w:id="82"/>
      <w:r w:rsidR="00F76DE8">
        <w:rPr>
          <w:rStyle w:val="CommentReference"/>
        </w:rPr>
        <w:commentReference w:id="82"/>
      </w:r>
      <w:r w:rsidRPr="003B09F5">
        <w:rPr>
          <w:rFonts w:ascii="Times New Roman" w:hAnsi="Times New Roman" w:cs="Times New Roman"/>
        </w:rPr>
        <w:t xml:space="preserve"> (BOM Site 9021) for 1950 - 2018.</w:t>
      </w:r>
    </w:p>
    <w:p w14:paraId="26271E22" w14:textId="77777777" w:rsidR="001D584F" w:rsidRPr="003B09F5" w:rsidRDefault="005D6919">
      <w:pPr>
        <w:pStyle w:val="Heading1"/>
        <w:rPr>
          <w:rFonts w:cs="Times New Roman"/>
        </w:rPr>
      </w:pPr>
      <w:bookmarkStart w:id="83" w:name="methodology"/>
      <w:bookmarkStart w:id="84" w:name="_Toc26198080"/>
      <w:r w:rsidRPr="003B09F5">
        <w:rPr>
          <w:rFonts w:cs="Times New Roman"/>
        </w:rPr>
        <w:t>Methodology</w:t>
      </w:r>
      <w:bookmarkEnd w:id="83"/>
      <w:bookmarkEnd w:id="84"/>
    </w:p>
    <w:p w14:paraId="26271E23" w14:textId="6CC07798" w:rsidR="001D584F" w:rsidRPr="003B09F5" w:rsidRDefault="005D6919">
      <w:pPr>
        <w:pStyle w:val="FirstParagraph"/>
        <w:rPr>
          <w:rFonts w:cs="Times New Roman"/>
        </w:rPr>
      </w:pPr>
      <w:commentRangeStart w:id="85"/>
      <w:r w:rsidRPr="003B09F5">
        <w:rPr>
          <w:rFonts w:cs="Times New Roman"/>
        </w:rPr>
        <w:t xml:space="preserve">The surface geology of the Gnangara Mound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Mound,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Mound.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t>
      </w:r>
      <w:commentRangeEnd w:id="85"/>
      <w:r w:rsidR="006A06F1">
        <w:rPr>
          <w:rStyle w:val="CommentReference"/>
          <w:rFonts w:asciiTheme="minorHAnsi" w:hAnsiTheme="minorHAnsi"/>
        </w:rPr>
        <w:commentReference w:id="85"/>
      </w:r>
    </w:p>
    <w:p w14:paraId="26271E24" w14:textId="06C16989" w:rsidR="001D584F" w:rsidRDefault="005D6919">
      <w:pPr>
        <w:pStyle w:val="BodyText"/>
        <w:rPr>
          <w:rFonts w:cs="Times New Roman"/>
        </w:rPr>
      </w:pPr>
      <w:del w:id="86" w:author="Natasha Del Borrello" w:date="2019-12-09T12:24:00Z">
        <w:r w:rsidRPr="003B09F5" w:rsidDel="00F76DE8">
          <w:rPr>
            <w:rFonts w:cs="Times New Roman"/>
          </w:rPr>
          <w:lastRenderedPageBreak/>
          <w:delText xml:space="preserve">Twenty </w:delText>
        </w:r>
      </w:del>
      <w:ins w:id="87" w:author="Natasha Del Borrello" w:date="2019-12-09T12:24:00Z">
        <w:r w:rsidR="00F76DE8">
          <w:rPr>
            <w:rFonts w:cs="Times New Roman"/>
          </w:rPr>
          <w:t>Fifteen</w:t>
        </w:r>
        <w:r w:rsidR="00F76DE8" w:rsidRPr="003B09F5">
          <w:rPr>
            <w:rFonts w:cs="Times New Roman"/>
          </w:rPr>
          <w:t xml:space="preserve"> </w:t>
        </w:r>
      </w:ins>
      <w:r w:rsidRPr="003B09F5">
        <w:rPr>
          <w:rFonts w:cs="Times New Roman"/>
        </w:rPr>
        <w:t>wetlands</w:t>
      </w:r>
      <w:ins w:id="88" w:author="Natasha Del Borrello" w:date="2019-12-09T12:24:00Z">
        <w:r w:rsidR="00F76DE8">
          <w:rPr>
            <w:rFonts w:cs="Times New Roman"/>
          </w:rPr>
          <w:t xml:space="preserve"> and five terrestrial </w:t>
        </w:r>
        <w:r w:rsidR="006D3BCE">
          <w:rPr>
            <w:rFonts w:cs="Times New Roman"/>
          </w:rPr>
          <w:t xml:space="preserve">(bushland) </w:t>
        </w:r>
        <w:r w:rsidR="00F76DE8">
          <w:rPr>
            <w:rFonts w:cs="Times New Roman"/>
          </w:rPr>
          <w:t>environments</w:t>
        </w:r>
      </w:ins>
      <w:r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E3659C" w:rsidRPr="003B09F5">
        <w:rPr>
          <w:rFonts w:cs="Times New Roman"/>
        </w:rPr>
        <w:t xml:space="preserve">Figure </w:t>
      </w:r>
      <w:r w:rsidR="00E3659C">
        <w:rPr>
          <w:rFonts w:cs="Times New Roman"/>
          <w:noProof/>
        </w:rPr>
        <w:t>1</w:t>
      </w:r>
      <w:r w:rsidR="00844606">
        <w:rPr>
          <w:rFonts w:cs="Times New Roman"/>
        </w:rPr>
        <w:fldChar w:fldCharType="end"/>
      </w:r>
      <w:r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E3659C" w:rsidRPr="003B09F5">
        <w:rPr>
          <w:rFonts w:cs="Times New Roman"/>
        </w:rPr>
        <w:t xml:space="preserve">Table </w:t>
      </w:r>
      <w:r w:rsidR="00E3659C">
        <w:rPr>
          <w:rFonts w:cs="Times New Roman"/>
          <w:noProof/>
        </w:rPr>
        <w:t>1</w:t>
      </w:r>
      <w:r w:rsidR="00844606">
        <w:rPr>
          <w:rFonts w:cs="Times New Roman"/>
        </w:rPr>
        <w:fldChar w:fldCharType="end"/>
      </w:r>
      <w:r w:rsidRPr="003B09F5">
        <w:rPr>
          <w:rFonts w:cs="Times New Roman"/>
        </w:rPr>
        <w:t xml:space="preserve">). </w:t>
      </w:r>
      <w:r w:rsidRPr="00991D47">
        <w:rPr>
          <w:rFonts w:cs="Times New Roman"/>
          <w:highlight w:val="yellow"/>
        </w:rPr>
        <w:t>[HOW DO THE WANNEROO WETLANDS FIT INTO THIS SYSTEM. NEED TO CONFIRM DUNAL SYSTEMS IN TABLE. GINGIN = Pinjarra Plain?]</w:t>
      </w:r>
    </w:p>
    <w:p w14:paraId="0653B988" w14:textId="77777777" w:rsidR="00C91FCE" w:rsidRDefault="00C91FCE">
      <w:pPr>
        <w:pStyle w:val="BodyText"/>
        <w:rPr>
          <w:rFonts w:cs="Times New Roman"/>
        </w:rPr>
        <w:sectPr w:rsidR="00C91FCE" w:rsidSect="009A07B3">
          <w:footerReference w:type="default" r:id="rId14"/>
          <w:pgSz w:w="12240" w:h="15840"/>
          <w:pgMar w:top="1440" w:right="1440" w:bottom="1440" w:left="1440" w:header="720" w:footer="720" w:gutter="0"/>
          <w:pgNumType w:start="1"/>
          <w:cols w:space="720"/>
        </w:sectPr>
      </w:pPr>
    </w:p>
    <w:p w14:paraId="428B06E7" w14:textId="27953878" w:rsidR="00766FA4" w:rsidRPr="003B09F5" w:rsidRDefault="00766FA4" w:rsidP="00766FA4">
      <w:pPr>
        <w:pStyle w:val="TableCaption"/>
        <w:rPr>
          <w:rFonts w:ascii="Times New Roman" w:hAnsi="Times New Roman" w:cs="Times New Roman"/>
        </w:rPr>
      </w:pPr>
      <w:bookmarkStart w:id="89"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w:t>
      </w:r>
      <w:r w:rsidRPr="003B09F5">
        <w:rPr>
          <w:rFonts w:ascii="Times New Roman" w:hAnsi="Times New Roman" w:cs="Times New Roman"/>
        </w:rPr>
        <w:fldChar w:fldCharType="end"/>
      </w:r>
      <w:bookmarkEnd w:id="89"/>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90" w:name="vegetation-monitoring"/>
    </w:p>
    <w:p w14:paraId="26271ECE" w14:textId="4A786834" w:rsidR="001D584F" w:rsidRPr="003B09F5" w:rsidRDefault="005D6919">
      <w:pPr>
        <w:pStyle w:val="Heading2"/>
        <w:rPr>
          <w:rFonts w:cs="Times New Roman"/>
        </w:rPr>
      </w:pPr>
      <w:bookmarkStart w:id="91" w:name="_Toc26198081"/>
      <w:r w:rsidRPr="003B09F5">
        <w:rPr>
          <w:rFonts w:cs="Times New Roman"/>
        </w:rPr>
        <w:lastRenderedPageBreak/>
        <w:t>Vegetation monitoring</w:t>
      </w:r>
      <w:bookmarkEnd w:id="90"/>
      <w:bookmarkEnd w:id="91"/>
    </w:p>
    <w:p w14:paraId="26271ECF" w14:textId="77777777" w:rsidR="001D584F" w:rsidRPr="003B09F5" w:rsidRDefault="005D6919">
      <w:pPr>
        <w:pStyle w:val="FirstParagraph"/>
        <w:rPr>
          <w:rFonts w:cs="Times New Roman"/>
        </w:rPr>
      </w:pPr>
      <w:r w:rsidRPr="003B09F5">
        <w:rPr>
          <w:rFonts w:cs="Times New Roman"/>
        </w:rPr>
        <w:t>The overall objectives of the wetland vegetation monitoring on the Gnangara Mound 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4FA70F4"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ins w:id="92" w:author="Natasha Del Borrello" w:date="2019-12-09T12:27:00Z">
        <w:r w:rsidR="006D3BCE">
          <w:rPr>
            <w:rFonts w:cs="Times New Roman"/>
          </w:rPr>
          <w:t xml:space="preserve"> levels</w:t>
        </w:r>
      </w:ins>
      <w:del w:id="93" w:author="Natasha Del Borrello" w:date="2019-12-09T12:27:00Z">
        <w:r w:rsidRPr="003B09F5" w:rsidDel="006D3BCE">
          <w:rPr>
            <w:rFonts w:cs="Times New Roman"/>
          </w:rPr>
          <w:delText>s</w:delText>
        </w:r>
      </w:del>
      <w:r w:rsidRPr="003B09F5">
        <w:rPr>
          <w:rFonts w:cs="Times New Roman"/>
        </w:rPr>
        <w:t>.</w:t>
      </w:r>
    </w:p>
    <w:p w14:paraId="5BEB3DFD" w14:textId="0FD082AD"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E3659C" w:rsidRPr="003B09F5">
        <w:rPr>
          <w:rFonts w:cs="Times New Roman"/>
        </w:rPr>
        <w:t xml:space="preserve">Figure </w:t>
      </w:r>
      <w:r w:rsidR="00E3659C">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7" wp14:editId="262723E8">
            <wp:extent cx="4620126" cy="3696101"/>
            <wp:effectExtent l="0" t="0" r="0" b="0"/>
            <wp:docPr id="3" name="Picture" descr=" Period of survey for each wetland."/>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26271ED6" w14:textId="2E3DB228" w:rsidR="001D584F" w:rsidRPr="003B09F5" w:rsidRDefault="00766FA4" w:rsidP="00766FA4">
      <w:pPr>
        <w:pStyle w:val="Caption"/>
        <w:rPr>
          <w:rFonts w:ascii="Times New Roman" w:hAnsi="Times New Roman" w:cs="Times New Roman"/>
        </w:rPr>
      </w:pPr>
      <w:bookmarkStart w:id="94"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w:t>
      </w:r>
      <w:r w:rsidRPr="003B09F5">
        <w:rPr>
          <w:rFonts w:ascii="Times New Roman" w:hAnsi="Times New Roman" w:cs="Times New Roman"/>
        </w:rPr>
        <w:fldChar w:fldCharType="end"/>
      </w:r>
      <w:bookmarkEnd w:id="94"/>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95" w:name="aquatic-invertebrate-monitoring"/>
      <w:bookmarkStart w:id="96" w:name="_Toc26198082"/>
      <w:r w:rsidRPr="003B09F5">
        <w:rPr>
          <w:rFonts w:cs="Times New Roman"/>
        </w:rPr>
        <w:t>Aquatic invertebrate monitoring</w:t>
      </w:r>
      <w:bookmarkEnd w:id="95"/>
      <w:bookmarkEnd w:id="96"/>
    </w:p>
    <w:p w14:paraId="26271ED8" w14:textId="4D31D993"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97" w:name="statistical-analyses"/>
      <w:bookmarkStart w:id="98" w:name="_Toc26198083"/>
      <w:r w:rsidRPr="003B09F5">
        <w:rPr>
          <w:rFonts w:cs="Times New Roman"/>
        </w:rPr>
        <w:t>Statistical analyses</w:t>
      </w:r>
      <w:bookmarkEnd w:id="97"/>
      <w:bookmarkEnd w:id="98"/>
    </w:p>
    <w:p w14:paraId="26271EDC" w14:textId="2E7687EC"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6">
        <w:r w:rsidRPr="003B09F5">
          <w:rPr>
            <w:rStyle w:val="Hyperlink"/>
            <w:rFonts w:cs="Times New Roman"/>
            <w:color w:val="auto"/>
          </w:rPr>
          <w:t>http://www.water.wa.gov.au/maps-and-data/monitoring/water-information-reporting</w:t>
        </w:r>
      </w:hyperlink>
      <w:r w:rsidRPr="003B09F5">
        <w:rPr>
          <w:rFonts w:cs="Times New Roman"/>
        </w:rPr>
        <w:t xml:space="preserve">). To </w:t>
      </w:r>
      <w:r w:rsidRPr="003B09F5">
        <w:rPr>
          <w:rFonts w:cs="Times New Roman"/>
        </w:rPr>
        <w:lastRenderedPageBreak/>
        <w:t xml:space="preserve">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55F12AF9"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rFonts w:cs="Times New Roman"/>
        </w:rPr>
      </w:pPr>
      <w:bookmarkStart w:id="99" w:name="water-quality-monitoring"/>
      <w:bookmarkStart w:id="100" w:name="_Toc26198084"/>
      <w:bookmarkStart w:id="101" w:name="individual-wetland-descriptions"/>
      <w:r w:rsidRPr="003B09F5">
        <w:rPr>
          <w:rFonts w:cs="Times New Roman"/>
        </w:rPr>
        <w:t>Water quality monitoring</w:t>
      </w:r>
      <w:bookmarkEnd w:id="99"/>
      <w:bookmarkEnd w:id="100"/>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07975315" w14:textId="0301776A" w:rsidR="00590956" w:rsidRPr="00376A55" w:rsidRDefault="00376A55" w:rsidP="00376A55">
      <w:pPr>
        <w:rPr>
          <w:rFonts w:ascii="Times New Roman" w:eastAsiaTheme="majorEastAsia" w:hAnsi="Times New Roman" w:cs="Times New Roman"/>
          <w:b/>
          <w:bCs/>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102" w:name="_Toc26198085"/>
      <w:r w:rsidRPr="003B09F5">
        <w:rPr>
          <w:rFonts w:cs="Times New Roman"/>
        </w:rPr>
        <w:lastRenderedPageBreak/>
        <w:t>Individual wetland descriptions</w:t>
      </w:r>
      <w:bookmarkEnd w:id="101"/>
      <w:bookmarkEnd w:id="102"/>
    </w:p>
    <w:p w14:paraId="26271EDF" w14:textId="651D694C"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ins w:id="103" w:author="Natasha Del Borrello" w:date="2019-12-09T12:47:00Z">
        <w:r w:rsidR="006F391E">
          <w:rPr>
            <w:rFonts w:cs="Times New Roman"/>
          </w:rPr>
          <w:t>s</w:t>
        </w:r>
      </w:ins>
      <w:r w:rsidRPr="003B09F5">
        <w:rPr>
          <w:rFonts w:cs="Times New Roman"/>
        </w:rPr>
        <w:t xml:space="preserve">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subsections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104" w:name="lake-goollelal"/>
      <w:bookmarkStart w:id="105" w:name="_Toc26198086"/>
      <w:r w:rsidRPr="003B09F5">
        <w:rPr>
          <w:rFonts w:cs="Times New Roman"/>
        </w:rPr>
        <w:t>Lake Goollelal</w:t>
      </w:r>
      <w:bookmarkEnd w:id="104"/>
      <w:bookmarkEnd w:id="105"/>
    </w:p>
    <w:p w14:paraId="26271EE1" w14:textId="345D7B07"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The permanent deep waters found in the lake not only provide</w:t>
      </w:r>
      <w:del w:id="106" w:author="Natasha Del Borrello" w:date="2019-12-09T12:48:00Z">
        <w:r w:rsidRPr="003B09F5" w:rsidDel="006F391E">
          <w:rPr>
            <w:rFonts w:cs="Times New Roman"/>
          </w:rPr>
          <w:delText>s</w:delText>
        </w:r>
      </w:del>
      <w:r w:rsidRPr="003B09F5">
        <w:rPr>
          <w:rFonts w:cs="Times New Roman"/>
        </w:rPr>
        <w:t xml:space="preserve"> significant habitat for fauna and fringing vegetation, but also hold significant value as a place of public enjoyment. The lake is surrounded by a highly urbanised area, with the majority of the lake buffered by a belt of fringing vegetation</w:t>
      </w:r>
      <w:ins w:id="107" w:author="Natasha Del Borrello" w:date="2019-12-09T12:49:00Z">
        <w:r w:rsidR="006F391E">
          <w:rPr>
            <w:rFonts w:cs="Times New Roman"/>
          </w:rPr>
          <w:t>,</w:t>
        </w:r>
      </w:ins>
      <w:r w:rsidRPr="003B09F5">
        <w:rPr>
          <w:rFonts w:cs="Times New Roman"/>
        </w:rPr>
        <w:t xml:space="preserve"> although some residences are in close proximity to the lake’s margin.</w:t>
      </w:r>
    </w:p>
    <w:p w14:paraId="26271EE2" w14:textId="77777777" w:rsidR="001D584F" w:rsidRPr="003B09F5" w:rsidRDefault="005D6919">
      <w:pPr>
        <w:pStyle w:val="Heading3"/>
        <w:rPr>
          <w:rFonts w:cs="Times New Roman"/>
        </w:rPr>
      </w:pPr>
      <w:bookmarkStart w:id="108" w:name="hydrology"/>
      <w:bookmarkStart w:id="109" w:name="_Toc26198087"/>
      <w:r w:rsidRPr="003B09F5">
        <w:rPr>
          <w:rFonts w:cs="Times New Roman"/>
        </w:rPr>
        <w:t>Hydrology</w:t>
      </w:r>
      <w:bookmarkEnd w:id="108"/>
      <w:bookmarkEnd w:id="109"/>
    </w:p>
    <w:p w14:paraId="26271EE3" w14:textId="49097CF2"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E3659C">
        <w:t xml:space="preserve">Table </w:t>
      </w:r>
      <w:r w:rsidR="00E3659C">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E3659C" w:rsidRPr="003B09F5">
        <w:rPr>
          <w:rFonts w:cs="Times New Roman"/>
        </w:rPr>
        <w:t xml:space="preserve">Figure </w:t>
      </w:r>
      <w:r w:rsidR="00E3659C">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24E649CE" w:rsidR="001474B4" w:rsidRDefault="001474B4" w:rsidP="001474B4">
      <w:pPr>
        <w:pStyle w:val="Caption"/>
        <w:keepNext/>
      </w:pPr>
      <w:bookmarkStart w:id="110" w:name="_Ref25921514"/>
      <w:r>
        <w:t xml:space="preserve">Table </w:t>
      </w:r>
      <w:fldSimple w:instr=" SEQ Table \* ARABIC ">
        <w:r w:rsidR="00E3659C">
          <w:rPr>
            <w:noProof/>
          </w:rPr>
          <w:t>2</w:t>
        </w:r>
      </w:fldSimple>
      <w:bookmarkEnd w:id="110"/>
      <w:r w:rsidR="00326731" w:rsidRPr="00326731">
        <w:rPr>
          <w:rFonts w:ascii="LMRoman10-Regular" w:hAnsi="LMRoman10-Regular" w:cs="LMRoman10-Regular"/>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lastRenderedPageBreak/>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26271EE4" w14:textId="77777777" w:rsidR="001D584F" w:rsidRPr="003B09F5" w:rsidRDefault="005D6919">
      <w:pPr>
        <w:pStyle w:val="Heading3"/>
        <w:rPr>
          <w:rFonts w:cs="Times New Roman"/>
        </w:rPr>
      </w:pPr>
      <w:bookmarkStart w:id="111" w:name="site-summary"/>
      <w:bookmarkStart w:id="112" w:name="_Toc26198088"/>
      <w:r w:rsidRPr="003B09F5">
        <w:rPr>
          <w:rFonts w:cs="Times New Roman"/>
        </w:rPr>
        <w:t>Site summary</w:t>
      </w:r>
      <w:bookmarkEnd w:id="111"/>
      <w:bookmarkEnd w:id="112"/>
    </w:p>
    <w:p w14:paraId="3906F53B" w14:textId="1DF1B56F" w:rsidR="00832C23" w:rsidRDefault="006F56F8" w:rsidP="00704D5B">
      <w:pPr>
        <w:pStyle w:val="FirstParagraph"/>
        <w:rPr>
          <w:rFonts w:cs="Times New Roman"/>
        </w:rPr>
      </w:pPr>
      <w:ins w:id="113" w:author="Natasha Del Borrello" w:date="2019-12-09T13:00:00Z">
        <w:r>
          <w:rPr>
            <w:rFonts w:cs="Times New Roman"/>
          </w:rPr>
          <w:t>Groundwater modelling of t</w:t>
        </w:r>
      </w:ins>
      <w:del w:id="114" w:author="Natasha Del Borrello" w:date="2019-12-09T13:00:00Z">
        <w:r w:rsidR="005D6919" w:rsidRPr="003B09F5" w:rsidDel="006F56F8">
          <w:rPr>
            <w:rFonts w:cs="Times New Roman"/>
          </w:rPr>
          <w:delText>T</w:delText>
        </w:r>
      </w:del>
      <w:r w:rsidR="005D6919" w:rsidRPr="003B09F5">
        <w:rPr>
          <w:rFonts w:cs="Times New Roman"/>
        </w:rPr>
        <w:t>he proposed reductions in groundwater</w:t>
      </w:r>
      <w:ins w:id="115" w:author="Natasha Del Borrello" w:date="2019-12-09T12:57:00Z">
        <w:r>
          <w:rPr>
            <w:rFonts w:cs="Times New Roman"/>
          </w:rPr>
          <w:t xml:space="preserve"> abstraction</w:t>
        </w:r>
      </w:ins>
      <w:r w:rsidR="005D6919" w:rsidRPr="003B09F5">
        <w:rPr>
          <w:rFonts w:cs="Times New Roman"/>
        </w:rPr>
        <w:t xml:space="preserve"> </w:t>
      </w:r>
      <w:del w:id="116" w:author="Natasha Del Borrello" w:date="2019-12-09T13:00:00Z">
        <w:r w:rsidR="005D6919" w:rsidRPr="003B09F5" w:rsidDel="006F56F8">
          <w:rPr>
            <w:rFonts w:cs="Times New Roman"/>
          </w:rPr>
          <w:delText xml:space="preserve">suggest </w:delText>
        </w:r>
      </w:del>
      <w:ins w:id="117" w:author="Natasha Del Borrello" w:date="2019-12-09T13:00:00Z">
        <w:r>
          <w:rPr>
            <w:rFonts w:cs="Times New Roman"/>
          </w:rPr>
          <w:t>project</w:t>
        </w:r>
        <w:r w:rsidRPr="003B09F5">
          <w:rPr>
            <w:rFonts w:cs="Times New Roman"/>
          </w:rPr>
          <w:t xml:space="preserve"> </w:t>
        </w:r>
      </w:ins>
      <w:r w:rsidR="005D6919" w:rsidRPr="003B09F5">
        <w:rPr>
          <w:rFonts w:cs="Times New Roman"/>
        </w:rPr>
        <w:t xml:space="preserve">that the current hydrological regime </w:t>
      </w:r>
      <w:ins w:id="118" w:author="Natasha Del Borrello" w:date="2019-12-09T13:00:00Z">
        <w:r>
          <w:rPr>
            <w:rFonts w:cs="Times New Roman"/>
          </w:rPr>
          <w:t xml:space="preserve">of Lake Goollelal </w:t>
        </w:r>
      </w:ins>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r w:rsidR="005D6919" w:rsidRPr="003B09F5">
        <w:rPr>
          <w:rFonts w:cs="Times New Roman"/>
          <w:i/>
        </w:rPr>
        <w:t>Lepidosperma gladiatum</w:t>
      </w:r>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Similarly, it is expected that the aquatic invertebrate community will remain stable as fringing vegetation preserves habitat availability and water quality.</w:t>
      </w:r>
    </w:p>
    <w:p w14:paraId="6655D076" w14:textId="070092A3" w:rsidR="00704D5B" w:rsidRDefault="00832C23">
      <w:pPr>
        <w:pStyle w:val="BodyText"/>
        <w:rPr>
          <w:rFonts w:cs="Times New Roman"/>
        </w:rPr>
        <w:sectPr w:rsidR="00704D5B" w:rsidSect="00704D5B">
          <w:pgSz w:w="12240" w:h="15840"/>
          <w:pgMar w:top="1440" w:right="1440" w:bottom="1440" w:left="1440" w:header="720" w:footer="720" w:gutter="0"/>
          <w:cols w:space="720"/>
          <w:docGrid w:linePitch="326"/>
        </w:sectPr>
      </w:pPr>
      <w:r>
        <w:rPr>
          <w:rFonts w:cs="Times New Roman"/>
        </w:rPr>
        <w:t xml:space="preserve">Revised thresholds will likely maintain ecological conditions </w:t>
      </w:r>
      <w:ins w:id="119" w:author="Natasha Del Borrello" w:date="2019-12-09T13:03:00Z">
        <w:r w:rsidR="008A2BF5">
          <w:rPr>
            <w:rFonts w:cs="Times New Roman"/>
          </w:rPr>
          <w:t>similar to the</w:t>
        </w:r>
      </w:ins>
      <w:del w:id="120" w:author="Natasha Del Borrello" w:date="2019-12-09T13:03:00Z">
        <w:r w:rsidR="00704D5B" w:rsidDel="008A2BF5">
          <w:rPr>
            <w:rFonts w:cs="Times New Roman"/>
          </w:rPr>
          <w:delText>like</w:delText>
        </w:r>
      </w:del>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E3659C" w:rsidRPr="003B09F5">
        <w:rPr>
          <w:rFonts w:cs="Times New Roman"/>
        </w:rPr>
        <w:t xml:space="preserve">Table </w:t>
      </w:r>
      <w:r w:rsidR="00E3659C">
        <w:rPr>
          <w:rFonts w:cs="Times New Roman"/>
          <w:noProof/>
        </w:rPr>
        <w:t>3</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vittata</w:t>
      </w:r>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3F362CA5" w:rsidR="00D67818" w:rsidRPr="003B09F5" w:rsidRDefault="00D67818" w:rsidP="00D67818">
      <w:pPr>
        <w:pStyle w:val="TableCaption"/>
        <w:rPr>
          <w:rFonts w:ascii="Times New Roman" w:hAnsi="Times New Roman" w:cs="Times New Roman"/>
        </w:rPr>
      </w:pPr>
      <w:bookmarkStart w:id="121"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w:t>
      </w:r>
      <w:r w:rsidRPr="003B09F5">
        <w:rPr>
          <w:rFonts w:ascii="Times New Roman" w:hAnsi="Times New Roman" w:cs="Times New Roman"/>
        </w:rPr>
        <w:fldChar w:fldCharType="end"/>
      </w:r>
      <w:bookmarkEnd w:id="121"/>
      <w:r w:rsidRPr="003B09F5">
        <w:rPr>
          <w:rFonts w:ascii="Times New Roman" w:hAnsi="Times New Roman" w:cs="Times New Roman"/>
        </w:rPr>
        <w:t xml:space="preserve"> Ecological consequences of revised thresholds in terms of compliance of stated site values and site management objectives at Lake Goollelal.</w:t>
      </w:r>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831"/>
        <w:gridCol w:w="6057"/>
        <w:gridCol w:w="2072"/>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77777777" w:rsidR="001D584F" w:rsidRPr="003B09F5" w:rsidRDefault="005D6919">
            <w:pPr>
              <w:pStyle w:val="Compact"/>
              <w:jc w:val="center"/>
              <w:rPr>
                <w:rFonts w:cs="Times New Roman"/>
              </w:rPr>
            </w:pPr>
            <w:commentRangeStart w:id="122"/>
            <w:r w:rsidRPr="003B09F5">
              <w:rPr>
                <w:rFonts w:cs="Times New Roman"/>
              </w:rPr>
              <w:t>Future Compliance</w:t>
            </w:r>
            <w:commentRangeEnd w:id="122"/>
            <w:r w:rsidR="008A2BF5">
              <w:rPr>
                <w:rStyle w:val="CommentReference"/>
                <w:rFonts w:asciiTheme="minorHAnsi" w:hAnsiTheme="minorHAnsi"/>
              </w:rPr>
              <w:commentReference w:id="122"/>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0BAC75CD" w:rsidR="001D584F" w:rsidRPr="003B09F5" w:rsidRDefault="005D6919">
            <w:pPr>
              <w:pStyle w:val="Compact"/>
              <w:rPr>
                <w:rFonts w:cs="Times New Roman"/>
              </w:rPr>
            </w:pPr>
            <w:r w:rsidRPr="003B09F5">
              <w:rPr>
                <w:rFonts w:cs="Times New Roman"/>
              </w:rPr>
              <w:t>* 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23" w:name="water-quality"/>
    </w:p>
    <w:p w14:paraId="26271F10" w14:textId="307D82AA" w:rsidR="001D584F" w:rsidRPr="003B09F5" w:rsidRDefault="005D6919">
      <w:pPr>
        <w:pStyle w:val="Heading3"/>
        <w:rPr>
          <w:rFonts w:cs="Times New Roman"/>
        </w:rPr>
      </w:pPr>
      <w:bookmarkStart w:id="124" w:name="_Toc26198089"/>
      <w:commentRangeStart w:id="125"/>
      <w:r w:rsidRPr="003B09F5">
        <w:rPr>
          <w:rFonts w:cs="Times New Roman"/>
        </w:rPr>
        <w:lastRenderedPageBreak/>
        <w:t>Water quality</w:t>
      </w:r>
      <w:bookmarkEnd w:id="123"/>
      <w:bookmarkEnd w:id="124"/>
    </w:p>
    <w:p w14:paraId="26271F11" w14:textId="7B6AECB5" w:rsidR="001D584F" w:rsidRPr="003B09F5" w:rsidRDefault="005D6919">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normally around 7.5, has only been recorded below 7 in 2007 while the current risk of acidification remains low due to declining chloride:sulphate</w:t>
      </w:r>
      <w:r w:rsidR="003D6676">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sidR="003D6676">
        <w:rPr>
          <w:rFonts w:cs="Times New Roman"/>
        </w:rPr>
        <w:t xml:space="preserve"> </w:t>
      </w:r>
      <w:commentRangeEnd w:id="125"/>
      <w:r w:rsidR="00775D86">
        <w:rPr>
          <w:rStyle w:val="CommentReference"/>
          <w:rFonts w:asciiTheme="minorHAnsi" w:hAnsiTheme="minorHAnsi"/>
        </w:rPr>
        <w:commentReference w:id="125"/>
      </w:r>
    </w:p>
    <w:p w14:paraId="1725AE4B" w14:textId="77777777" w:rsidR="00D67818" w:rsidRPr="003B09F5" w:rsidRDefault="005D6919" w:rsidP="00D67818">
      <w:pPr>
        <w:pStyle w:val="CaptionedFigure"/>
        <w:rPr>
          <w:rFonts w:ascii="Times New Roman" w:hAnsi="Times New Roman" w:cs="Times New Roman"/>
        </w:rPr>
      </w:pPr>
      <w:commentRangeStart w:id="126"/>
      <w:r w:rsidRPr="003B09F5">
        <w:rPr>
          <w:rFonts w:ascii="Times New Roman" w:hAnsi="Times New Roman" w:cs="Times New Roman"/>
          <w:noProof/>
          <w:lang w:val="en-AU" w:eastAsia="en-AU"/>
        </w:rPr>
        <w:drawing>
          <wp:inline distT="0" distB="0" distL="0" distR="0" wp14:anchorId="262723E9" wp14:editId="262723EA">
            <wp:extent cx="4620126" cy="3696101"/>
            <wp:effectExtent l="0" t="0" r="0" b="0"/>
            <wp:docPr id="4" name="Picture"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commentRangeEnd w:id="126"/>
      <w:r w:rsidR="00775D86">
        <w:rPr>
          <w:rStyle w:val="CommentReference"/>
        </w:rPr>
        <w:commentReference w:id="126"/>
      </w:r>
    </w:p>
    <w:p w14:paraId="26271F13" w14:textId="78A4F3B4" w:rsidR="001D584F" w:rsidRPr="003B09F5" w:rsidRDefault="00D67818" w:rsidP="00D67818">
      <w:pPr>
        <w:pStyle w:val="Caption"/>
        <w:rPr>
          <w:rFonts w:ascii="Times New Roman" w:hAnsi="Times New Roman" w:cs="Times New Roman"/>
        </w:rPr>
      </w:pPr>
      <w:bookmarkStart w:id="127"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w:t>
      </w:r>
      <w:r w:rsidRPr="003B09F5">
        <w:rPr>
          <w:rFonts w:ascii="Times New Roman" w:hAnsi="Times New Roman" w:cs="Times New Roman"/>
        </w:rPr>
        <w:fldChar w:fldCharType="end"/>
      </w:r>
      <w:bookmarkEnd w:id="127"/>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6162517 for Lake Goollelal. Red segments on fitted line represent statistically significant periods of declining water levels and </w:t>
      </w:r>
      <w:commentRangeStart w:id="128"/>
      <w:r w:rsidR="005D6919" w:rsidRPr="003B09F5">
        <w:rPr>
          <w:rFonts w:ascii="Times New Roman" w:hAnsi="Times New Roman" w:cs="Times New Roman"/>
        </w:rPr>
        <w:t xml:space="preserve">blue segments </w:t>
      </w:r>
      <w:commentRangeEnd w:id="128"/>
      <w:r w:rsidR="00D678F4">
        <w:rPr>
          <w:rStyle w:val="CommentReference"/>
        </w:rPr>
        <w:commentReference w:id="128"/>
      </w:r>
      <w:r w:rsidR="005D6919"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p>
    <w:p w14:paraId="26271F14" w14:textId="77777777" w:rsidR="001D584F" w:rsidRPr="003B09F5" w:rsidRDefault="005D6919">
      <w:pPr>
        <w:pStyle w:val="Heading3"/>
        <w:rPr>
          <w:rFonts w:cs="Times New Roman"/>
        </w:rPr>
      </w:pPr>
      <w:bookmarkStart w:id="129" w:name="vegetation-dynamics"/>
      <w:bookmarkStart w:id="130" w:name="_Toc26198090"/>
      <w:commentRangeStart w:id="131"/>
      <w:r w:rsidRPr="003B09F5">
        <w:rPr>
          <w:rFonts w:cs="Times New Roman"/>
        </w:rPr>
        <w:t>Vegetation dynamics</w:t>
      </w:r>
      <w:bookmarkEnd w:id="129"/>
      <w:bookmarkEnd w:id="130"/>
      <w:commentRangeEnd w:id="131"/>
      <w:r w:rsidR="00775D86">
        <w:rPr>
          <w:rStyle w:val="CommentReference"/>
          <w:rFonts w:asciiTheme="minorHAnsi" w:eastAsiaTheme="minorHAnsi" w:hAnsiTheme="minorHAnsi" w:cstheme="minorBidi"/>
          <w:b w:val="0"/>
          <w:bCs w:val="0"/>
        </w:rPr>
        <w:commentReference w:id="131"/>
      </w:r>
    </w:p>
    <w:p w14:paraId="26271F15" w14:textId="3817DD46" w:rsidR="001D584F" w:rsidRPr="003B09F5" w:rsidRDefault="005D6919">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6271F18" w14:textId="60CFC772" w:rsidR="001D584F" w:rsidRPr="003B09F5" w:rsidRDefault="005D6919">
      <w:pPr>
        <w:pStyle w:val="BodyText"/>
        <w:rPr>
          <w:rFonts w:cs="Times New Roman"/>
        </w:rPr>
      </w:pPr>
      <w:r w:rsidRPr="003B09F5">
        <w:rPr>
          <w:rFonts w:cs="Times New Roman"/>
        </w:rPr>
        <w:t xml:space="preserve">Ordination reveals that Plot A has a distinct assemblage to the other plots but has </w:t>
      </w:r>
      <w:commentRangeStart w:id="132"/>
      <w:commentRangeStart w:id="133"/>
      <w:r w:rsidRPr="003B09F5">
        <w:rPr>
          <w:rFonts w:cs="Times New Roman"/>
        </w:rPr>
        <w:t xml:space="preserve">displayed similar shifts </w:t>
      </w:r>
      <w:commentRangeEnd w:id="132"/>
      <w:r w:rsidR="00FC1E2D">
        <w:rPr>
          <w:rStyle w:val="CommentReference"/>
          <w:rFonts w:asciiTheme="minorHAnsi" w:hAnsiTheme="minorHAnsi"/>
        </w:rPr>
        <w:commentReference w:id="132"/>
      </w:r>
      <w:commentRangeEnd w:id="133"/>
      <w:r w:rsidR="00FC1E2D">
        <w:rPr>
          <w:rStyle w:val="CommentReference"/>
          <w:rFonts w:asciiTheme="minorHAnsi" w:hAnsiTheme="minorHAnsi"/>
        </w:rPr>
        <w:commentReference w:id="133"/>
      </w:r>
      <w:r w:rsidRPr="003B09F5">
        <w:rPr>
          <w:rFonts w:cs="Times New Roman"/>
        </w:rPr>
        <w:t>in vegetation composition during the monitoring period (</w:t>
      </w:r>
      <w:r w:rsidR="00F85F0C">
        <w:rPr>
          <w:rFonts w:cs="Times New Roman"/>
        </w:rPr>
        <w:fldChar w:fldCharType="begin"/>
      </w:r>
      <w:r w:rsidR="00F85F0C">
        <w:rPr>
          <w:rFonts w:cs="Times New Roman"/>
        </w:rPr>
        <w:instrText xml:space="preserve"> REF _Ref25919011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5</w:t>
      </w:r>
      <w:r w:rsidR="00F85F0C">
        <w:rPr>
          <w:rFonts w:cs="Times New Roman"/>
        </w:rPr>
        <w:fldChar w:fldCharType="end"/>
      </w:r>
      <w:r w:rsidRPr="003B09F5">
        <w:rPr>
          <w:rFonts w:cs="Times New Roman"/>
        </w:rPr>
        <w:t>). All plots show minor shifts in composition during the s</w:t>
      </w:r>
      <w:commentRangeStart w:id="134"/>
      <w:r w:rsidRPr="003B09F5">
        <w:rPr>
          <w:rFonts w:cs="Times New Roman"/>
        </w:rPr>
        <w:t xml:space="preserve">tudy period, </w:t>
      </w:r>
      <w:commentRangeEnd w:id="134"/>
      <w:r w:rsidR="00775D86">
        <w:rPr>
          <w:rStyle w:val="CommentReference"/>
          <w:rFonts w:asciiTheme="minorHAnsi" w:hAnsiTheme="minorHAnsi"/>
        </w:rPr>
        <w:commentReference w:id="134"/>
      </w:r>
      <w:r w:rsidRPr="003B09F5">
        <w:rPr>
          <w:rFonts w:cs="Times New Roman"/>
        </w:rPr>
        <w:t xml:space="preserve">with each plot </w:t>
      </w:r>
      <w:del w:id="135" w:author="Natasha Del Borrello" w:date="2019-12-09T13:16:00Z">
        <w:r w:rsidRPr="003B09F5" w:rsidDel="00D678F4">
          <w:rPr>
            <w:rFonts w:cs="Times New Roman"/>
          </w:rPr>
          <w:delText xml:space="preserve">be </w:delText>
        </w:r>
      </w:del>
      <w:r w:rsidRPr="003B09F5">
        <w:rPr>
          <w:rFonts w:cs="Times New Roman"/>
        </w:rPr>
        <w:t>distinct from the others. Plot D displays a different pattern, probably due to the record</w:t>
      </w:r>
      <w:ins w:id="136" w:author="Natasha Del Borrello" w:date="2019-12-09T13:16:00Z">
        <w:r w:rsidR="00D678F4">
          <w:rPr>
            <w:rFonts w:cs="Times New Roman"/>
          </w:rPr>
          <w:t>ed presence</w:t>
        </w:r>
      </w:ins>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w:t>
      </w:r>
      <w:r w:rsidRPr="003B09F5">
        <w:rPr>
          <w:rFonts w:cs="Times New Roman"/>
        </w:rPr>
        <w:lastRenderedPageBreak/>
        <w:t>exotic species. Bayesian regression analysis predicts many exotic species to increase in cover abundance with declining surface water levels (</w:t>
      </w:r>
      <w:r w:rsidR="00F85F0C">
        <w:rPr>
          <w:rFonts w:cs="Times New Roman"/>
        </w:rPr>
        <w:fldChar w:fldCharType="begin"/>
      </w:r>
      <w:r w:rsidR="00F85F0C">
        <w:rPr>
          <w:rFonts w:cs="Times New Roman"/>
        </w:rPr>
        <w:instrText xml:space="preserve"> REF _Ref25919021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6</w:t>
      </w:r>
      <w:r w:rsidR="00F85F0C">
        <w:rPr>
          <w:rFonts w:cs="Times New Roman"/>
        </w:rPr>
        <w:fldChar w:fldCharType="end"/>
      </w:r>
      <w:r w:rsidRPr="003B09F5">
        <w:rPr>
          <w:rFonts w:cs="Times New Roman"/>
        </w:rPr>
        <w:t>).</w:t>
      </w:r>
    </w:p>
    <w:p w14:paraId="4710EC7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D" wp14:editId="262723EE">
            <wp:extent cx="4620126" cy="3696101"/>
            <wp:effectExtent l="0" t="0" r="0" b="0"/>
            <wp:docPr id="6" name="Picture" descr="Unconstrained ordination based on vegetation data for each surveyed year for Lake Goollelal.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6271F1A" w14:textId="742AC73D" w:rsidR="001D584F" w:rsidRPr="003B09F5" w:rsidRDefault="009B710F" w:rsidP="009B710F">
      <w:pPr>
        <w:pStyle w:val="Caption"/>
        <w:rPr>
          <w:rFonts w:ascii="Times New Roman" w:hAnsi="Times New Roman" w:cs="Times New Roman"/>
        </w:rPr>
      </w:pPr>
      <w:bookmarkStart w:id="137"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w:t>
      </w:r>
      <w:r w:rsidRPr="003B09F5">
        <w:rPr>
          <w:rFonts w:ascii="Times New Roman" w:hAnsi="Times New Roman" w:cs="Times New Roman"/>
        </w:rPr>
        <w:fldChar w:fldCharType="end"/>
      </w:r>
      <w:bookmarkEnd w:id="137"/>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vegetation data for each surveyed year for Lake Goollelal. Plots are represented as different colours and consecutive years are joined by a line with first and last survey years labeled.</w:t>
      </w:r>
    </w:p>
    <w:p w14:paraId="03FBDA0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F" wp14:editId="262723F0">
            <wp:extent cx="4620126" cy="3696101"/>
            <wp:effectExtent l="0" t="0" r="0" b="0"/>
            <wp:docPr id="7"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26271F1C" w14:textId="3A674F87" w:rsidR="001D584F" w:rsidRPr="003B09F5" w:rsidRDefault="009B710F" w:rsidP="009B710F">
      <w:pPr>
        <w:pStyle w:val="Caption"/>
        <w:rPr>
          <w:rFonts w:ascii="Times New Roman" w:hAnsi="Times New Roman" w:cs="Times New Roman"/>
        </w:rPr>
      </w:pPr>
      <w:bookmarkStart w:id="138" w:name="_Ref25919021"/>
      <w:commentRangeStart w:id="13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w:t>
      </w:r>
      <w:r w:rsidRPr="003B09F5">
        <w:rPr>
          <w:rFonts w:ascii="Times New Roman" w:hAnsi="Times New Roman" w:cs="Times New Roman"/>
        </w:rPr>
        <w:fldChar w:fldCharType="end"/>
      </w:r>
      <w:bookmarkEnd w:id="138"/>
      <w:r w:rsidRPr="003B09F5">
        <w:rPr>
          <w:rFonts w:ascii="Times New Roman" w:hAnsi="Times New Roman" w:cs="Times New Roman"/>
        </w:rPr>
        <w:t xml:space="preserve"> </w:t>
      </w:r>
      <w:commentRangeEnd w:id="139"/>
      <w:r w:rsidR="007955CA">
        <w:rPr>
          <w:rStyle w:val="CommentReference"/>
        </w:rPr>
        <w:commentReference w:id="139"/>
      </w:r>
      <w:r w:rsidR="005D6919" w:rsidRPr="003B09F5">
        <w:rPr>
          <w:rFonts w:ascii="Times New Roman" w:hAnsi="Times New Roman" w:cs="Times New Roman"/>
        </w:rPr>
        <w:t xml:space="preserve">Estimated mean regression coefficients (dots) and 95% credible intervals (bars) for effect of groundwater levels at </w:t>
      </w:r>
      <w:commentRangeStart w:id="140"/>
      <w:r w:rsidR="005D6919" w:rsidRPr="003B09F5">
        <w:rPr>
          <w:rFonts w:ascii="Times New Roman" w:hAnsi="Times New Roman" w:cs="Times New Roman"/>
        </w:rPr>
        <w:t>Melaleuca Park 78</w:t>
      </w:r>
      <w:commentRangeEnd w:id="140"/>
      <w:r w:rsidR="00D678F4">
        <w:rPr>
          <w:rStyle w:val="CommentReference"/>
        </w:rPr>
        <w:commentReference w:id="140"/>
      </w:r>
      <w:r w:rsidR="005D6919" w:rsidRPr="003B09F5">
        <w:rPr>
          <w:rFonts w:ascii="Times New Roman" w:hAnsi="Times New Roman" w:cs="Times New Roman"/>
        </w:rPr>
        <w:t xml:space="preserve"> on vegetation species cover abundances based on Bayesian Regression Analysis </w:t>
      </w:r>
      <w:r w:rsidR="005D6919" w:rsidRPr="00577045">
        <w:rPr>
          <w:rFonts w:ascii="Times New Roman" w:hAnsi="Times New Roman" w:cs="Times New Roman"/>
        </w:rPr>
        <w:t>(</w:t>
      </w:r>
      <w:r w:rsidR="00577045" w:rsidRPr="00577045">
        <w:rPr>
          <w:rFonts w:ascii="Times New Roman" w:hAnsi="Times New Roman" w:cs="Times New Roman"/>
        </w:rPr>
        <w:t>Hui, 2016</w:t>
      </w:r>
      <w:r w:rsidR="005D6919" w:rsidRPr="00577045">
        <w:rPr>
          <w:rFonts w:ascii="Times New Roman" w:hAnsi="Times New Roman" w:cs="Times New Roman"/>
        </w:rPr>
        <w:t>)</w:t>
      </w:r>
      <w:r w:rsidR="005D6919" w:rsidRPr="003B09F5">
        <w:rPr>
          <w:rFonts w:ascii="Times New Roman" w:hAnsi="Times New Roman" w:cs="Times New Roman"/>
        </w:rPr>
        <w:t>. S</w:t>
      </w:r>
      <w:commentRangeStart w:id="141"/>
      <w:r w:rsidR="005D6919"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141"/>
      <w:r w:rsidR="00FC1E2D">
        <w:rPr>
          <w:rStyle w:val="CommentReference"/>
        </w:rPr>
        <w:commentReference w:id="141"/>
      </w:r>
      <w:r w:rsidR="005D6919" w:rsidRPr="003B09F5">
        <w:rPr>
          <w:rFonts w:ascii="Times New Roman" w:hAnsi="Times New Roman" w:cs="Times New Roman"/>
        </w:rPr>
        <w:t>. Only those species with coefficients significan</w:t>
      </w:r>
      <w:r w:rsidR="001B03DC">
        <w:rPr>
          <w:rFonts w:ascii="Times New Roman" w:hAnsi="Times New Roman" w:cs="Times New Roman"/>
        </w:rPr>
        <w:t>tl</w:t>
      </w:r>
      <w:r w:rsidR="005D6919" w:rsidRPr="003B09F5">
        <w:rPr>
          <w:rFonts w:ascii="Times New Roman" w:hAnsi="Times New Roman" w:cs="Times New Roman"/>
        </w:rPr>
        <w:t>y different to zero are shown.</w:t>
      </w:r>
    </w:p>
    <w:p w14:paraId="26271F1D" w14:textId="77777777" w:rsidR="001D584F" w:rsidRPr="003B09F5" w:rsidRDefault="005D6919">
      <w:pPr>
        <w:pStyle w:val="Heading3"/>
        <w:rPr>
          <w:rFonts w:cs="Times New Roman"/>
        </w:rPr>
      </w:pPr>
      <w:bookmarkStart w:id="142" w:name="aquatic-invertebrates"/>
      <w:bookmarkStart w:id="143" w:name="_Toc26198091"/>
      <w:r w:rsidRPr="003B09F5">
        <w:rPr>
          <w:rFonts w:cs="Times New Roman"/>
        </w:rPr>
        <w:t>Aquatic invertebrates</w:t>
      </w:r>
      <w:bookmarkEnd w:id="142"/>
      <w:bookmarkEnd w:id="143"/>
    </w:p>
    <w:p w14:paraId="26271F1E" w14:textId="1105363A" w:rsidR="001D584F" w:rsidRPr="003B09F5" w:rsidRDefault="005D6919">
      <w:pPr>
        <w:pStyle w:val="FirstParagraph"/>
        <w:rPr>
          <w:rFonts w:cs="Times New Roman"/>
        </w:rPr>
      </w:pPr>
      <w:r w:rsidRPr="003B09F5">
        <w:rPr>
          <w:rFonts w:cs="Times New Roman"/>
        </w:rPr>
        <w:t xml:space="preserve">The mean </w:t>
      </w:r>
      <w:r w:rsidR="00F119C7">
        <w:rPr>
          <w:rFonts w:cs="Times New Roman"/>
        </w:rPr>
        <w:t xml:space="preserve">spring </w:t>
      </w:r>
      <w:r w:rsidRPr="003B09F5">
        <w:rPr>
          <w:rFonts w:cs="Times New Roman"/>
        </w:rPr>
        <w:t>family richness of aquatic invertebrates is 22 for Lake Goollelal (</w:t>
      </w:r>
      <w:r w:rsidR="00F85F0C">
        <w:rPr>
          <w:rFonts w:cs="Times New Roman"/>
        </w:rPr>
        <w:fldChar w:fldCharType="begin"/>
      </w:r>
      <w:r w:rsidR="00F85F0C">
        <w:rPr>
          <w:rFonts w:cs="Times New Roman"/>
        </w:rPr>
        <w:instrText xml:space="preserve"> REF _Ref25919041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7</w:t>
      </w:r>
      <w:r w:rsidR="00F85F0C">
        <w:rPr>
          <w:rFonts w:cs="Times New Roman"/>
        </w:rPr>
        <w:fldChar w:fldCharType="end"/>
      </w:r>
      <w:r w:rsidRPr="003B09F5">
        <w:rPr>
          <w:rFonts w:cs="Times New Roman"/>
        </w:rPr>
        <w:t xml:space="preserve">). Since 2008, family richness has mostly been stable and above the </w:t>
      </w:r>
      <w:r w:rsidR="00675EAE" w:rsidRPr="003B09F5">
        <w:rPr>
          <w:rFonts w:cs="Times New Roman"/>
        </w:rPr>
        <w:t>long-term</w:t>
      </w:r>
      <w:r w:rsidRPr="003B09F5">
        <w:rPr>
          <w:rFonts w:cs="Times New Roman"/>
        </w:rPr>
        <w:t xml:space="preserve"> average. There are stable populations of Amphisopidae, Calanoida, Ceinidae, Chironominae, Corixidae, </w:t>
      </w:r>
      <w:r w:rsidR="001B03DC">
        <w:rPr>
          <w:rFonts w:cs="Times New Roman"/>
        </w:rPr>
        <w:t xml:space="preserve">and </w:t>
      </w:r>
      <w:r w:rsidRPr="003B09F5">
        <w:rPr>
          <w:rFonts w:cs="Times New Roman"/>
        </w:rPr>
        <w:t xml:space="preserve">Cyprididae at the lake. The </w:t>
      </w:r>
      <w:r w:rsidR="00F119C7">
        <w:rPr>
          <w:rFonts w:cs="Times New Roman"/>
        </w:rPr>
        <w:t xml:space="preserve">current </w:t>
      </w:r>
      <w:r w:rsidRPr="003B09F5">
        <w:rPr>
          <w:rFonts w:cs="Times New Roman"/>
        </w:rPr>
        <w:t xml:space="preserve">absence of the Chydoridae (Cladocera) is notable given the abundance in early monitoring years. </w:t>
      </w:r>
      <w:r w:rsidR="00F119C7">
        <w:rPr>
          <w:rFonts w:cs="Times New Roman"/>
        </w:rPr>
        <w:t>Also</w:t>
      </w:r>
      <w:r w:rsidR="00FF125C">
        <w:rPr>
          <w:rFonts w:cs="Times New Roman"/>
        </w:rPr>
        <w:t>,</w:t>
      </w:r>
      <w:r w:rsidR="00F119C7">
        <w:rPr>
          <w:rFonts w:cs="Times New Roman"/>
        </w:rPr>
        <w:t xml:space="preserve"> the beetle family Scirtidae has not been found at the wetland since 2004.  </w:t>
      </w:r>
      <w:r w:rsidR="00F119C7" w:rsidRPr="003B09F5">
        <w:rPr>
          <w:rFonts w:cs="Times New Roman"/>
        </w:rPr>
        <w:t xml:space="preserve">Other taxa </w:t>
      </w:r>
      <w:r w:rsidR="00F842EA">
        <w:rPr>
          <w:rFonts w:cs="Times New Roman"/>
        </w:rPr>
        <w:t>showing recent absences</w:t>
      </w:r>
      <w:r w:rsidR="00F119C7" w:rsidRPr="003B09F5">
        <w:rPr>
          <w:rFonts w:cs="Times New Roman"/>
        </w:rPr>
        <w:t xml:space="preserve"> in the lake include Ceratopogonidae, Chydoridae, Oligochaeta and Pionidae. </w:t>
      </w:r>
      <w:r w:rsidRPr="003B09F5">
        <w:rPr>
          <w:rFonts w:cs="Times New Roman"/>
        </w:rPr>
        <w:t>There was a major shift in the assemblage composition in 2006-2007, with ordination revealing two main groups of annual data; those collected pre 2007, and those collected post 2007 (</w:t>
      </w:r>
      <w:r w:rsidR="00F85F0C">
        <w:rPr>
          <w:rFonts w:cs="Times New Roman"/>
        </w:rPr>
        <w:fldChar w:fldCharType="begin"/>
      </w:r>
      <w:r w:rsidR="00F85F0C">
        <w:rPr>
          <w:rFonts w:cs="Times New Roman"/>
        </w:rPr>
        <w:instrText xml:space="preserve"> REF _Ref25919053 \h </w:instrText>
      </w:r>
      <w:r w:rsidR="00F85F0C">
        <w:rPr>
          <w:rFonts w:cs="Times New Roman"/>
        </w:rPr>
      </w:r>
      <w:r w:rsidR="00F85F0C">
        <w:rPr>
          <w:rFonts w:cs="Times New Roman"/>
        </w:rPr>
        <w:fldChar w:fldCharType="separate"/>
      </w:r>
      <w:r w:rsidR="00E3659C" w:rsidRPr="003B09F5">
        <w:rPr>
          <w:rFonts w:cs="Times New Roman"/>
        </w:rPr>
        <w:t xml:space="preserve">Figure </w:t>
      </w:r>
      <w:r w:rsidR="00E3659C">
        <w:rPr>
          <w:rFonts w:cs="Times New Roman"/>
          <w:noProof/>
        </w:rPr>
        <w:t>8</w:t>
      </w:r>
      <w:r w:rsidR="00F85F0C">
        <w:rPr>
          <w:rFonts w:cs="Times New Roman"/>
        </w:rPr>
        <w:fldChar w:fldCharType="end"/>
      </w:r>
      <w:r w:rsidRPr="003B09F5">
        <w:rPr>
          <w:rFonts w:cs="Times New Roman"/>
        </w:rPr>
        <w:t xml:space="preserve">). </w:t>
      </w:r>
      <w:commentRangeStart w:id="144"/>
      <w:r w:rsidRPr="003B09F5">
        <w:rPr>
          <w:rFonts w:cs="Times New Roman"/>
        </w:rPr>
        <w:t xml:space="preserve">However, recent </w:t>
      </w:r>
      <w:r w:rsidR="00675EAE" w:rsidRPr="003B09F5">
        <w:rPr>
          <w:rFonts w:cs="Times New Roman"/>
        </w:rPr>
        <w:t>high-water</w:t>
      </w:r>
      <w:r w:rsidRPr="003B09F5">
        <w:rPr>
          <w:rFonts w:cs="Times New Roman"/>
        </w:rPr>
        <w:t xml:space="preserve"> levels and low nutrients appear to </w:t>
      </w:r>
      <w:r w:rsidR="007D0E4C" w:rsidRPr="003B09F5">
        <w:rPr>
          <w:rFonts w:cs="Times New Roman"/>
        </w:rPr>
        <w:t>be shifting</w:t>
      </w:r>
      <w:r w:rsidRPr="003B09F5">
        <w:rPr>
          <w:rFonts w:cs="Times New Roman"/>
        </w:rPr>
        <w:t xml:space="preserve">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144"/>
      <w:r w:rsidR="00FC1E2D">
        <w:rPr>
          <w:rStyle w:val="CommentReference"/>
          <w:rFonts w:asciiTheme="minorHAnsi" w:hAnsiTheme="minorHAnsi"/>
        </w:rPr>
        <w:commentReference w:id="144"/>
      </w:r>
    </w:p>
    <w:p w14:paraId="559B71C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1" wp14:editId="262723F2">
            <wp:extent cx="4620126" cy="3696101"/>
            <wp:effectExtent l="0" t="0" r="0" b="0"/>
            <wp:docPr id="8" name="Picture" descr="Richness of aquatic invertebrate families for each year at Lake Goollelal.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14:paraId="26271F20" w14:textId="6B8BC6CC" w:rsidR="001D584F" w:rsidRPr="003B09F5" w:rsidRDefault="009B710F" w:rsidP="009B710F">
      <w:pPr>
        <w:pStyle w:val="Caption"/>
        <w:rPr>
          <w:rFonts w:ascii="Times New Roman" w:hAnsi="Times New Roman" w:cs="Times New Roman"/>
        </w:rPr>
      </w:pPr>
      <w:bookmarkStart w:id="145"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7</w:t>
      </w:r>
      <w:r w:rsidRPr="003B09F5">
        <w:rPr>
          <w:rFonts w:ascii="Times New Roman" w:hAnsi="Times New Roman" w:cs="Times New Roman"/>
        </w:rPr>
        <w:fldChar w:fldCharType="end"/>
      </w:r>
      <w:bookmarkEnd w:id="145"/>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Goollelal. Line is a moving 3-year </w:t>
      </w:r>
      <w:r w:rsidR="00675EAE" w:rsidRPr="003B09F5">
        <w:rPr>
          <w:rFonts w:ascii="Times New Roman" w:hAnsi="Times New Roman" w:cs="Times New Roman"/>
        </w:rPr>
        <w:t>average</w:t>
      </w:r>
      <w:r w:rsidR="005D6919" w:rsidRPr="003B09F5">
        <w:rPr>
          <w:rFonts w:ascii="Times New Roman" w:hAnsi="Times New Roman" w:cs="Times New Roman"/>
        </w:rPr>
        <w:t>.</w:t>
      </w:r>
    </w:p>
    <w:p w14:paraId="79960D6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3" wp14:editId="262723F4">
            <wp:extent cx="4620126" cy="3696101"/>
            <wp:effectExtent l="0" t="0" r="0" b="0"/>
            <wp:docPr id="9" name="Picture" descr="Unconstrained ordination based on invertebrate data for each surveyed year for Lake Goollelal.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26271F22" w14:textId="4411A262" w:rsidR="001D584F" w:rsidRPr="003B09F5" w:rsidRDefault="009B710F" w:rsidP="009B710F">
      <w:pPr>
        <w:pStyle w:val="Caption"/>
        <w:rPr>
          <w:rFonts w:ascii="Times New Roman" w:hAnsi="Times New Roman" w:cs="Times New Roman"/>
        </w:rPr>
      </w:pPr>
      <w:bookmarkStart w:id="146"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8</w:t>
      </w:r>
      <w:r w:rsidRPr="003B09F5">
        <w:rPr>
          <w:rFonts w:ascii="Times New Roman" w:hAnsi="Times New Roman" w:cs="Times New Roman"/>
        </w:rPr>
        <w:fldChar w:fldCharType="end"/>
      </w:r>
      <w:bookmarkEnd w:id="146"/>
      <w:r w:rsidRPr="003B09F5">
        <w:rPr>
          <w:rFonts w:ascii="Times New Roman" w:hAnsi="Times New Roman" w:cs="Times New Roman"/>
        </w:rPr>
        <w:t xml:space="preserve"> </w:t>
      </w:r>
      <w:commentRangeStart w:id="147"/>
      <w:r w:rsidR="005D6919"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147"/>
      <w:r w:rsidR="00391429">
        <w:rPr>
          <w:rStyle w:val="CommentReference"/>
        </w:rPr>
        <w:commentReference w:id="147"/>
      </w:r>
      <w:r w:rsidR="005D6919" w:rsidRPr="003B09F5">
        <w:rPr>
          <w:rFonts w:ascii="Times New Roman" w:hAnsi="Times New Roman" w:cs="Times New Roman"/>
        </w:rPr>
        <w:t>.</w:t>
      </w:r>
    </w:p>
    <w:p w14:paraId="54B27244" w14:textId="77777777" w:rsidR="00391429" w:rsidRDefault="00391429">
      <w:pPr>
        <w:rPr>
          <w:ins w:id="148" w:author="Natasha Del Borrello" w:date="2019-12-09T13:27:00Z"/>
          <w:rFonts w:ascii="Times New Roman" w:hAnsi="Times New Roman" w:cs="Times New Roman"/>
        </w:rPr>
      </w:pPr>
      <w:bookmarkStart w:id="149" w:name="loch-mcness"/>
    </w:p>
    <w:p w14:paraId="4F6292EE"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1F23" w14:textId="19F10BE8" w:rsidR="001D584F" w:rsidRPr="003B09F5" w:rsidRDefault="005D6919">
      <w:pPr>
        <w:pStyle w:val="Heading2"/>
        <w:rPr>
          <w:rFonts w:cs="Times New Roman"/>
        </w:rPr>
      </w:pPr>
      <w:bookmarkStart w:id="150" w:name="_Toc26198092"/>
      <w:commentRangeStart w:id="151"/>
      <w:r w:rsidRPr="003B09F5">
        <w:rPr>
          <w:rFonts w:cs="Times New Roman"/>
        </w:rPr>
        <w:lastRenderedPageBreak/>
        <w:t>Loch McNess</w:t>
      </w:r>
      <w:bookmarkEnd w:id="149"/>
      <w:bookmarkEnd w:id="150"/>
      <w:commentRangeEnd w:id="151"/>
      <w:r w:rsidR="006A06F1">
        <w:rPr>
          <w:rStyle w:val="CommentReference"/>
          <w:rFonts w:asciiTheme="minorHAnsi" w:eastAsiaTheme="minorHAnsi" w:hAnsiTheme="minorHAnsi" w:cstheme="minorBidi"/>
          <w:b w:val="0"/>
          <w:bCs w:val="0"/>
        </w:rPr>
        <w:commentReference w:id="151"/>
      </w:r>
    </w:p>
    <w:p w14:paraId="26271F24" w14:textId="1E9ABEB3"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r w:rsidRPr="003B09F5">
        <w:rPr>
          <w:rFonts w:cs="Times New Roman"/>
          <w:i/>
        </w:rPr>
        <w:t>Hydromys chrysogaster</w:t>
      </w:r>
      <w:r w:rsidRPr="003B09F5">
        <w:rPr>
          <w:rFonts w:cs="Times New Roman"/>
        </w:rPr>
        <w:t xml:space="preserve">) population as well as both resident and visiting populations of waterbirds and waders. The southern lake at Loch McNess is one of the few wetlands known to contain the nightfish </w:t>
      </w:r>
      <w:r w:rsidRPr="003B09F5">
        <w:rPr>
          <w:rFonts w:cs="Times New Roman"/>
          <w:i/>
        </w:rPr>
        <w:t>Bostokia porosa</w:t>
      </w:r>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xml:space="preserve">. Loch McNess is a wetland of high conservation value because of its intact vegetation, </w:t>
      </w:r>
      <w:commentRangeStart w:id="152"/>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Pr="003B09F5">
        <w:rPr>
          <w:rFonts w:cs="Times New Roman"/>
        </w:rPr>
        <w:t>).</w:t>
      </w:r>
      <w:commentRangeEnd w:id="152"/>
      <w:r w:rsidR="00391429">
        <w:rPr>
          <w:rStyle w:val="CommentReference"/>
          <w:rFonts w:asciiTheme="minorHAnsi" w:hAnsiTheme="minorHAnsi"/>
        </w:rPr>
        <w:commentReference w:id="152"/>
      </w:r>
    </w:p>
    <w:p w14:paraId="26271F25" w14:textId="77777777" w:rsidR="001D584F" w:rsidRPr="003B09F5" w:rsidRDefault="005D6919">
      <w:pPr>
        <w:pStyle w:val="Heading3"/>
        <w:rPr>
          <w:rFonts w:cs="Times New Roman"/>
        </w:rPr>
      </w:pPr>
      <w:bookmarkStart w:id="153" w:name="hydrology-1"/>
      <w:bookmarkStart w:id="154" w:name="_Toc26198093"/>
      <w:r w:rsidRPr="003B09F5">
        <w:rPr>
          <w:rFonts w:cs="Times New Roman"/>
        </w:rPr>
        <w:t>Hydrology</w:t>
      </w:r>
      <w:bookmarkEnd w:id="153"/>
      <w:bookmarkEnd w:id="154"/>
    </w:p>
    <w:p w14:paraId="26271F26" w14:textId="7A70491E"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E3659C" w:rsidRPr="003B09F5">
        <w:rPr>
          <w:rFonts w:cs="Times New Roman"/>
        </w:rPr>
        <w:t xml:space="preserve">Figure </w:t>
      </w:r>
      <w:r w:rsidR="00E3659C">
        <w:rPr>
          <w:rFonts w:cs="Times New Roman"/>
          <w:noProof/>
        </w:rPr>
        <w:t>9</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E3659C">
        <w:t xml:space="preserve">Table </w:t>
      </w:r>
      <w:r w:rsidR="00E3659C">
        <w:rPr>
          <w:noProof/>
        </w:rPr>
        <w:t>4</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 </w:t>
      </w:r>
      <w:commentRangeStart w:id="155"/>
      <w:r>
        <w:rPr>
          <w:rFonts w:cs="Times New Roman"/>
        </w:rPr>
        <w:t>(often referred to as ‘metaphyton’)</w:t>
      </w:r>
      <w:commentRangeEnd w:id="155"/>
      <w:r w:rsidR="00A45DC1">
        <w:rPr>
          <w:rStyle w:val="CommentReference"/>
          <w:rFonts w:asciiTheme="minorHAnsi" w:hAnsiTheme="minorHAnsi"/>
        </w:rPr>
        <w:commentReference w:id="155"/>
      </w:r>
      <w:r>
        <w:rPr>
          <w:rFonts w:cs="Times New Roman"/>
        </w:rPr>
        <w:t>.</w:t>
      </w:r>
    </w:p>
    <w:p w14:paraId="26271F27" w14:textId="2408AA62"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del w:id="156" w:author="Natasha Del Borrello" w:date="2019-12-09T13:34:00Z">
        <w:r w:rsidRPr="003B09F5" w:rsidDel="00A45DC1">
          <w:rPr>
            <w:rFonts w:cs="Times New Roman"/>
          </w:rPr>
          <w:delText>will not provide</w:delText>
        </w:r>
      </w:del>
      <w:ins w:id="157" w:author="Natasha Del Borrello" w:date="2019-12-09T13:34:00Z">
        <w:r w:rsidR="00A45DC1">
          <w:rPr>
            <w:rFonts w:cs="Times New Roman"/>
          </w:rPr>
          <w:t>projects that there will not be</w:t>
        </w:r>
      </w:ins>
      <w:r w:rsidRPr="003B09F5">
        <w:rPr>
          <w:rFonts w:cs="Times New Roman"/>
        </w:rPr>
        <w:t xml:space="preserve"> sufficient increases in groundwater</w:t>
      </w:r>
      <w:ins w:id="158" w:author="Natasha Del Borrello" w:date="2019-12-09T13:34:00Z">
        <w:r w:rsidR="00A45DC1">
          <w:rPr>
            <w:rFonts w:cs="Times New Roman"/>
          </w:rPr>
          <w:t xml:space="preserve"> level</w:t>
        </w:r>
      </w:ins>
      <w:r w:rsidRPr="003B09F5">
        <w:rPr>
          <w:rFonts w:cs="Times New Roman"/>
        </w:rPr>
        <w:t xml:space="preserve"> to make this wetland compliant with existing </w:t>
      </w:r>
      <w:commentRangeStart w:id="159"/>
      <w:r w:rsidRPr="003B09F5">
        <w:rPr>
          <w:rFonts w:cs="Times New Roman"/>
        </w:rPr>
        <w:t>thresholds</w:t>
      </w:r>
      <w:r w:rsidR="006953BE">
        <w:rPr>
          <w:rFonts w:cs="Times New Roman"/>
        </w:rPr>
        <w:t xml:space="preserve"> (</w:t>
      </w:r>
      <w:commentRangeStart w:id="160"/>
      <w:r w:rsidR="006953BE">
        <w:rPr>
          <w:rFonts w:cs="Times New Roman"/>
        </w:rPr>
        <w:t>but see below</w:t>
      </w:r>
      <w:commentRangeEnd w:id="160"/>
      <w:r w:rsidR="00A45DC1">
        <w:rPr>
          <w:rStyle w:val="CommentReference"/>
          <w:rFonts w:asciiTheme="minorHAnsi" w:hAnsiTheme="minorHAnsi"/>
        </w:rPr>
        <w:commentReference w:id="160"/>
      </w:r>
      <w:r w:rsidR="006953BE">
        <w:rPr>
          <w:rFonts w:cs="Times New Roman"/>
        </w:rPr>
        <w:t>)</w:t>
      </w:r>
      <w:r w:rsidRPr="003B09F5">
        <w:rPr>
          <w:rFonts w:cs="Times New Roman"/>
        </w:rPr>
        <w:t>. Under the new plan, a proposed threshold of 8.0 mAHD at bore 61612104 will satisfy the proposed threshold of surface waters in the lake at 6.2 mAHD (0.75 m below existing threshold).</w:t>
      </w:r>
      <w:commentRangeEnd w:id="159"/>
      <w:r w:rsidR="00FC1E2D">
        <w:rPr>
          <w:rStyle w:val="CommentReference"/>
          <w:rFonts w:asciiTheme="minorHAnsi" w:hAnsiTheme="minorHAnsi"/>
        </w:rPr>
        <w:commentReference w:id="159"/>
      </w:r>
    </w:p>
    <w:p w14:paraId="12C15424" w14:textId="13D08D1D" w:rsidR="006A2BFF" w:rsidRPr="006953BE" w:rsidRDefault="006A2BFF" w:rsidP="006A2BFF">
      <w:pPr>
        <w:pStyle w:val="BodyText"/>
      </w:pPr>
      <w:r>
        <w:t xml:space="preserve">Prior to 2006, evapotranspiration from the lake and its vegetation could be sufficient to account for seasonal fluctuations; the increased amplitude of seasonal variations experienced in recent years mirrors more closely the fluctuations of the groundwater. </w:t>
      </w:r>
      <w:commentRangeStart w:id="161"/>
      <w:commentRangeStart w:id="162"/>
      <w:r>
        <w:t>The pattern of change suggests that the karst barrier on the western/southern side of the lake</w:t>
      </w:r>
      <w:r w:rsidR="008C75A4">
        <w:t>,</w:t>
      </w:r>
      <w:r>
        <w:t xml:space="preserve"> which has maintained </w:t>
      </w:r>
      <w:r w:rsidR="008C75A4">
        <w:t xml:space="preserve">constant </w:t>
      </w:r>
      <w:r>
        <w:t>water levels</w:t>
      </w:r>
      <w:r w:rsidR="008C75A4">
        <w:t>,</w:t>
      </w:r>
      <w:r>
        <w:t xml:space="preserve"> has been breached, probably </w:t>
      </w:r>
      <w:r w:rsidR="008C75A4">
        <w:t>due to an event-related</w:t>
      </w:r>
      <w:r>
        <w:t xml:space="preserve"> erosion caused by downstream groundwater abstraction (Muirden pers comm.)</w:t>
      </w:r>
      <w:r w:rsidR="008C75A4">
        <w:t>.</w:t>
      </w:r>
      <w:commentRangeEnd w:id="161"/>
      <w:r w:rsidR="00A45DC1">
        <w:rPr>
          <w:rStyle w:val="CommentReference"/>
          <w:rFonts w:asciiTheme="minorHAnsi" w:hAnsiTheme="minorHAnsi"/>
        </w:rPr>
        <w:commentReference w:id="161"/>
      </w:r>
      <w:commentRangeEnd w:id="162"/>
      <w:r w:rsidR="00FC1E2D">
        <w:rPr>
          <w:rStyle w:val="CommentReference"/>
          <w:rFonts w:asciiTheme="minorHAnsi" w:hAnsiTheme="minorHAnsi"/>
        </w:rPr>
        <w:commentReference w:id="162"/>
      </w:r>
    </w:p>
    <w:p w14:paraId="45D2EC71" w14:textId="716A7868" w:rsidR="00D85834" w:rsidRDefault="00D85834" w:rsidP="00D85834">
      <w:pPr>
        <w:pStyle w:val="Caption"/>
        <w:keepNext/>
      </w:pPr>
      <w:bookmarkStart w:id="163" w:name="_Ref25921589"/>
      <w:bookmarkStart w:id="164" w:name="site-summary-1"/>
      <w:r>
        <w:t xml:space="preserve">Table </w:t>
      </w:r>
      <w:fldSimple w:instr=" SEQ Table \* ARABIC ">
        <w:r w:rsidR="00E3659C">
          <w:rPr>
            <w:noProof/>
          </w:rPr>
          <w:t>4</w:t>
        </w:r>
      </w:fldSimple>
      <w:bookmarkEnd w:id="163"/>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Loch McNess</w:t>
      </w:r>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lastRenderedPageBreak/>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165"/>
            <w:r>
              <w:t>08/2014 – 07/2019</w:t>
            </w:r>
            <w:commentRangeEnd w:id="165"/>
            <w:r w:rsidR="003C5BBA">
              <w:rPr>
                <w:rStyle w:val="CommentReference"/>
                <w:rFonts w:asciiTheme="minorHAnsi" w:hAnsiTheme="minorHAnsi"/>
              </w:rPr>
              <w:commentReference w:id="165"/>
            </w:r>
          </w:p>
        </w:tc>
        <w:tc>
          <w:tcPr>
            <w:tcW w:w="2051" w:type="dxa"/>
          </w:tcPr>
          <w:p w14:paraId="091F80E4" w14:textId="3760367C" w:rsidR="00D85834" w:rsidRDefault="002A4589" w:rsidP="001504FD">
            <w:pPr>
              <w:pStyle w:val="BodyText"/>
              <w:jc w:val="center"/>
            </w:pPr>
            <w:r>
              <w:t>6.2</w:t>
            </w:r>
            <w:r w:rsidR="00D85834">
              <w:t xml:space="preserve"> (</w:t>
            </w:r>
            <w:r>
              <w:t>Dec</w:t>
            </w:r>
            <w:r w:rsidR="00D85834">
              <w:t>)</w:t>
            </w:r>
          </w:p>
        </w:tc>
        <w:tc>
          <w:tcPr>
            <w:tcW w:w="1909" w:type="dxa"/>
          </w:tcPr>
          <w:p w14:paraId="18A05816" w14:textId="4767F676" w:rsidR="00D85834" w:rsidRDefault="00A61DAC" w:rsidP="001504FD">
            <w:pPr>
              <w:pStyle w:val="BodyText"/>
              <w:jc w:val="center"/>
            </w:pPr>
            <w:r>
              <w:t>6.1</w:t>
            </w:r>
            <w:r w:rsidR="00D85834">
              <w:t xml:space="preserve"> (</w:t>
            </w:r>
            <w:r w:rsidR="00DE24E4">
              <w:t>Jul</w:t>
            </w:r>
            <w:r w:rsidR="00D85834">
              <w:t>)</w:t>
            </w:r>
          </w:p>
        </w:tc>
        <w:tc>
          <w:tcPr>
            <w:tcW w:w="1701" w:type="dxa"/>
          </w:tcPr>
          <w:p w14:paraId="5A6012BE" w14:textId="453ABF73" w:rsidR="00D85834" w:rsidRDefault="00D85834" w:rsidP="001504FD">
            <w:pPr>
              <w:pStyle w:val="BodyText"/>
              <w:jc w:val="center"/>
            </w:pPr>
            <w:r>
              <w:t>0.</w:t>
            </w:r>
            <w:r w:rsidR="00C25E3E">
              <w:t>11</w:t>
            </w:r>
          </w:p>
        </w:tc>
        <w:tc>
          <w:tcPr>
            <w:tcW w:w="1701" w:type="dxa"/>
          </w:tcPr>
          <w:p w14:paraId="32BBD931" w14:textId="3AFA8402" w:rsidR="00D85834" w:rsidRDefault="00DE24E4" w:rsidP="001504FD">
            <w:pPr>
              <w:pStyle w:val="BodyText"/>
              <w:jc w:val="center"/>
            </w:pPr>
            <w:r>
              <w:t>25</w:t>
            </w:r>
          </w:p>
        </w:tc>
      </w:tr>
    </w:tbl>
    <w:p w14:paraId="26271F28" w14:textId="71BA5F1D" w:rsidR="001D584F" w:rsidRPr="003B09F5" w:rsidRDefault="005D6919">
      <w:pPr>
        <w:pStyle w:val="Heading3"/>
        <w:rPr>
          <w:rFonts w:cs="Times New Roman"/>
        </w:rPr>
      </w:pPr>
      <w:bookmarkStart w:id="166" w:name="_Toc26198094"/>
      <w:r w:rsidRPr="003B09F5">
        <w:rPr>
          <w:rFonts w:cs="Times New Roman"/>
        </w:rPr>
        <w:t>Site summary</w:t>
      </w:r>
      <w:bookmarkEnd w:id="164"/>
      <w:bookmarkEnd w:id="166"/>
    </w:p>
    <w:p w14:paraId="4235AF4B" w14:textId="137C3548" w:rsidR="006660FB" w:rsidRDefault="005D6919" w:rsidP="006660FB">
      <w:pPr>
        <w:pStyle w:val="FirstParagraph"/>
        <w:sectPr w:rsidR="006660FB" w:rsidSect="006660FB">
          <w:pgSz w:w="12240" w:h="15840"/>
          <w:pgMar w:top="1440" w:right="1440" w:bottom="1440" w:left="1440" w:header="720" w:footer="720" w:gutter="0"/>
          <w:cols w:space="720"/>
          <w:docGrid w:linePitch="326"/>
        </w:sectPr>
      </w:pPr>
      <w:r w:rsidRPr="003B09F5">
        <w:t xml:space="preserve">Managing the lake at the proposed threshold (0.75 m below the current threshold) </w:t>
      </w:r>
      <w:commentRangeStart w:id="167"/>
      <w:r w:rsidRPr="003B09F5">
        <w:t xml:space="preserve">will continue the </w:t>
      </w:r>
      <w:commentRangeEnd w:id="167"/>
      <w:r w:rsidR="006A06F1">
        <w:rPr>
          <w:rStyle w:val="CommentReference"/>
          <w:rFonts w:asciiTheme="minorHAnsi" w:hAnsiTheme="minorHAnsi"/>
        </w:rPr>
        <w:commentReference w:id="167"/>
      </w:r>
      <w:r w:rsidRPr="003B09F5">
        <w:t>deterioration of site values at Loch McNess (</w:t>
      </w:r>
      <w:r w:rsidR="006660FB">
        <w:fldChar w:fldCharType="begin"/>
      </w:r>
      <w:r w:rsidR="006660FB">
        <w:instrText xml:space="preserve"> REF _Ref25921604 \h </w:instrText>
      </w:r>
      <w:r w:rsidR="006660FB">
        <w:fldChar w:fldCharType="separate"/>
      </w:r>
      <w:r w:rsidR="00E3659C" w:rsidRPr="003B09F5">
        <w:rPr>
          <w:rFonts w:cs="Times New Roman"/>
        </w:rPr>
        <w:t xml:space="preserve">Table </w:t>
      </w:r>
      <w:r w:rsidR="00E3659C">
        <w:rPr>
          <w:rFonts w:cs="Times New Roman"/>
          <w:noProof/>
        </w:rPr>
        <w:t>5</w:t>
      </w:r>
      <w:r w:rsidR="006660FB">
        <w:fldChar w:fldCharType="end"/>
      </w:r>
      <w:r w:rsidR="00CF4C8F">
        <w:t>). Coverage</w:t>
      </w:r>
      <w:r w:rsidR="00CF4C8F" w:rsidRPr="003B09F5">
        <w:t xml:space="preserve"> of large areas of once inundated </w:t>
      </w:r>
      <w:r w:rsidR="006660FB" w:rsidRPr="003B09F5">
        <w:t>lakebed</w:t>
      </w:r>
      <w:r w:rsidR="00CF4C8F" w:rsidRPr="003B09F5">
        <w:t xml:space="preserve"> will continue, </w:t>
      </w:r>
      <w:r w:rsidR="00CF4C8F">
        <w:t>open water above metaphyton</w:t>
      </w:r>
      <w:r w:rsidR="006953BE">
        <w:t xml:space="preserve"> will become shallower, </w:t>
      </w:r>
      <w:r w:rsidR="00CF4C8F" w:rsidRPr="003B09F5">
        <w:t>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t>
      </w:r>
      <w:r w:rsidR="006660FB">
        <w:t xml:space="preserve"> </w:t>
      </w:r>
      <w:r w:rsidR="006953BE">
        <w:t>Reduced groundwater abstractions</w:t>
      </w:r>
      <w:r w:rsidR="00751B91">
        <w:t xml:space="preserve"> coupled with </w:t>
      </w:r>
      <w:commentRangeStart w:id="168"/>
      <w:r w:rsidR="00751B91">
        <w:t xml:space="preserve">restoration of a hydrological barrier on the western/southern boundary of the wetland </w:t>
      </w:r>
      <w:commentRangeEnd w:id="168"/>
      <w:r w:rsidR="003C5BBA">
        <w:rPr>
          <w:rStyle w:val="CommentReference"/>
          <w:rFonts w:asciiTheme="minorHAnsi" w:hAnsiTheme="minorHAnsi"/>
        </w:rPr>
        <w:commentReference w:id="168"/>
      </w:r>
      <w:r w:rsidR="00751B91">
        <w:t>may prevent projected losses of ecological and recreational values.</w:t>
      </w:r>
    </w:p>
    <w:p w14:paraId="413CD657" w14:textId="455E0013" w:rsidR="006953BE" w:rsidRPr="006660FB" w:rsidRDefault="006953BE" w:rsidP="006660FB">
      <w:pPr>
        <w:pStyle w:val="FirstParagraph"/>
      </w:pPr>
    </w:p>
    <w:p w14:paraId="17B730AD" w14:textId="36001D33" w:rsidR="009B710F" w:rsidRPr="003B09F5" w:rsidRDefault="009B710F" w:rsidP="009B710F">
      <w:pPr>
        <w:pStyle w:val="TableCaption"/>
        <w:rPr>
          <w:rFonts w:ascii="Times New Roman" w:hAnsi="Times New Roman" w:cs="Times New Roman"/>
        </w:rPr>
      </w:pPr>
      <w:bookmarkStart w:id="169"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5</w:t>
      </w:r>
      <w:r w:rsidRPr="003B09F5">
        <w:rPr>
          <w:rFonts w:ascii="Times New Roman" w:hAnsi="Times New Roman" w:cs="Times New Roman"/>
        </w:rPr>
        <w:fldChar w:fldCharType="end"/>
      </w:r>
      <w:bookmarkEnd w:id="169"/>
      <w:r w:rsidRPr="003B09F5">
        <w:rPr>
          <w:rFonts w:ascii="Times New Roman" w:hAnsi="Times New Roman" w:cs="Times New Roman"/>
        </w:rPr>
        <w:t xml:space="preserve"> Ecological consequences of revised thresholds in terms of compliance of stated site values and site management objectives at Loch McNess.</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32"/>
        <w:gridCol w:w="8606"/>
        <w:gridCol w:w="1422"/>
      </w:tblGrid>
      <w:tr w:rsidR="00A93A8E" w:rsidRPr="003B09F5" w14:paraId="26271F2E" w14:textId="77777777">
        <w:tc>
          <w:tcPr>
            <w:tcW w:w="0" w:type="auto"/>
            <w:tcBorders>
              <w:bottom w:val="single" w:sz="0" w:space="0" w:color="auto"/>
            </w:tcBorders>
            <w:vAlign w:val="bottom"/>
          </w:tcPr>
          <w:p w14:paraId="26271F2B"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2C"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77777777" w:rsidR="001D584F" w:rsidRPr="003B09F5" w:rsidRDefault="005D6919">
            <w:pPr>
              <w:pStyle w:val="Compact"/>
              <w:jc w:val="center"/>
              <w:rPr>
                <w:rFonts w:cs="Times New Roman"/>
              </w:rPr>
            </w:pPr>
            <w:r w:rsidRPr="003B09F5">
              <w:rPr>
                <w:rFonts w:cs="Times New Roman"/>
              </w:rPr>
              <w:t>Future Compliance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7A0594A5"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del w:id="170" w:author="Natasha Del Borrello" w:date="2019-12-09T14:28:00Z">
              <w:r w:rsidRPr="003B09F5" w:rsidDel="009F3FDA">
                <w:rPr>
                  <w:rFonts w:cs="Times New Roman"/>
                </w:rPr>
                <w:delText>will not</w:delText>
              </w:r>
            </w:del>
            <w:ins w:id="171" w:author="Natasha Del Borrello" w:date="2019-12-09T14:28:00Z">
              <w:r w:rsidR="009F3FDA">
                <w:rPr>
                  <w:rFonts w:cs="Times New Roman"/>
                </w:rPr>
                <w:t>are not projected to</w:t>
              </w:r>
            </w:ins>
            <w:r w:rsidRPr="003B09F5">
              <w:rPr>
                <w:rFonts w:cs="Times New Roman"/>
              </w:rPr>
              <w:t xml:space="preserve"> return to normal under </w:t>
            </w:r>
            <w:del w:id="172" w:author="Natasha Del Borrello" w:date="2019-12-09T14:28:00Z">
              <w:r w:rsidRPr="003B09F5" w:rsidDel="009F3FDA">
                <w:rPr>
                  <w:rFonts w:cs="Times New Roman"/>
                </w:rPr>
                <w:delText xml:space="preserve">predicted </w:delText>
              </w:r>
            </w:del>
            <w:r w:rsidRPr="003B09F5">
              <w:rPr>
                <w:rFonts w:cs="Times New Roman"/>
              </w:rPr>
              <w:t>reduced abstraction</w:t>
            </w:r>
            <w:del w:id="173" w:author="Natasha Del Borrello" w:date="2019-12-09T14:28:00Z">
              <w:r w:rsidR="008C75A4" w:rsidDel="009F3FDA">
                <w:rPr>
                  <w:rFonts w:cs="Times New Roman"/>
                </w:rPr>
                <w:delText xml:space="preserve"> unless the geomorphological mechanism that maintained the levels is re-instated</w:delText>
              </w:r>
            </w:del>
            <w:r w:rsidR="008C75A4">
              <w:rPr>
                <w:rFonts w:cs="Times New Roman"/>
              </w:rPr>
              <w:t>.</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4E9D05C6"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commentRangeStart w:id="174"/>
            <w:r w:rsidRPr="003B09F5">
              <w:rPr>
                <w:rFonts w:cs="Times New Roman"/>
              </w:rPr>
              <w:t>The proposed thresholds will prevent the assemblage returning to pre-2003 composition,</w:t>
            </w:r>
            <w:commentRangeEnd w:id="174"/>
            <w:r w:rsidR="006A06F1">
              <w:rPr>
                <w:rStyle w:val="CommentReference"/>
                <w:rFonts w:asciiTheme="minorHAnsi" w:hAnsiTheme="minorHAnsi"/>
              </w:rPr>
              <w:commentReference w:id="174"/>
            </w:r>
            <w:r w:rsidRPr="003B09F5">
              <w:rPr>
                <w:rFonts w:cs="Times New Roman"/>
              </w:rPr>
              <w:t xml:space="preserve"> and instead will </w:t>
            </w:r>
            <w:r w:rsidR="008C75A4">
              <w:rPr>
                <w:rFonts w:cs="Times New Roman"/>
              </w:rPr>
              <w:t>possibly 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nightfish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w:t>
            </w:r>
            <w:commentRangeStart w:id="175"/>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175"/>
            <w:r w:rsidR="006A06F1">
              <w:rPr>
                <w:rStyle w:val="CommentReference"/>
                <w:rFonts w:asciiTheme="minorHAnsi" w:hAnsiTheme="minorHAnsi"/>
              </w:rPr>
              <w:commentReference w:id="175"/>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r>
              <w:rPr>
                <w:rFonts w:cs="Times New Roman"/>
              </w:rPr>
              <w:t xml:space="preserve">If </w:t>
            </w:r>
            <w:commentRangeStart w:id="176"/>
            <w:r>
              <w:rPr>
                <w:rFonts w:cs="Times New Roman"/>
              </w:rPr>
              <w:t xml:space="preserve">shallow waters above the metaphyton decline to the point where the unconsolidated sediments become exposed to drying-rewetting regimes, water </w:t>
            </w:r>
            <w:commentRangeEnd w:id="176"/>
            <w:r w:rsidR="00FC1E2D">
              <w:rPr>
                <w:rStyle w:val="CommentReference"/>
                <w:rFonts w:asciiTheme="minorHAnsi" w:hAnsiTheme="minorHAnsi"/>
              </w:rPr>
              <w:commentReference w:id="176"/>
            </w:r>
            <w:r>
              <w:rPr>
                <w:rFonts w:cs="Times New Roman"/>
              </w:rPr>
              <w:t xml:space="preserve">quality in the lake will dramatically decline. </w:t>
            </w: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t>* Maintain the environmental quality of the lake</w:t>
            </w:r>
          </w:p>
        </w:tc>
        <w:tc>
          <w:tcPr>
            <w:tcW w:w="0" w:type="auto"/>
          </w:tcPr>
          <w:p w14:paraId="26271F50" w14:textId="6FB3320E" w:rsidR="001D584F" w:rsidRPr="003B09F5" w:rsidRDefault="00A93A8E" w:rsidP="00A93A8E">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48943FFE" w:rsidR="001D584F" w:rsidRPr="003B09F5" w:rsidRDefault="008C75A4" w:rsidP="008C75A4">
            <w:pPr>
              <w:pStyle w:val="Compact"/>
              <w:rPr>
                <w:rFonts w:cs="Times New Roman"/>
              </w:rPr>
            </w:pPr>
            <w:r>
              <w:rPr>
                <w:rFonts w:cs="Times New Roman"/>
              </w:rPr>
              <w:t xml:space="preserve">       </w:t>
            </w:r>
            <w:r w:rsidR="00A93A8E">
              <w:rPr>
                <w:rFonts w:cs="Times New Roman"/>
              </w:rPr>
              <w:t xml:space="preserve"> </w:t>
            </w:r>
            <w:r>
              <w:rPr>
                <w:rFonts w:cs="Times New Roman"/>
              </w:rPr>
              <w:t>No</w:t>
            </w:r>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lastRenderedPageBreak/>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4E82DF6D" w:rsidR="001D584F" w:rsidRPr="003B09F5" w:rsidRDefault="00A93A8E">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r>
              <w:rPr>
                <w:rFonts w:cs="Times New Roman"/>
              </w:rPr>
              <w:t>No data.</w:t>
            </w:r>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sidR="00A93A8E">
              <w:rPr>
                <w:rFonts w:cs="Times New Roman"/>
              </w:rPr>
              <w:t xml:space="preserve"> In-lake evapotranspiration </w:t>
            </w:r>
            <w:r w:rsidR="00493106">
              <w:rPr>
                <w:rFonts w:cs="Times New Roman"/>
              </w:rPr>
              <w:t>as the dominant contributor to seasonal fluctuations has been lost.</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77" w:name="wate-quality"/>
    </w:p>
    <w:p w14:paraId="26271F63" w14:textId="1B7EA233" w:rsidR="001D584F" w:rsidRPr="003B09F5" w:rsidRDefault="005D6919">
      <w:pPr>
        <w:pStyle w:val="Heading3"/>
        <w:rPr>
          <w:rFonts w:cs="Times New Roman"/>
        </w:rPr>
      </w:pPr>
      <w:bookmarkStart w:id="178" w:name="_Toc26198095"/>
      <w:r w:rsidRPr="003B09F5">
        <w:rPr>
          <w:rFonts w:cs="Times New Roman"/>
        </w:rPr>
        <w:lastRenderedPageBreak/>
        <w:t>Wat</w:t>
      </w:r>
      <w:commentRangeStart w:id="179"/>
      <w:r w:rsidRPr="003B09F5">
        <w:rPr>
          <w:rFonts w:cs="Times New Roman"/>
        </w:rPr>
        <w:t>e</w:t>
      </w:r>
      <w:r w:rsidR="00165588">
        <w:rPr>
          <w:rFonts w:cs="Times New Roman"/>
        </w:rPr>
        <w:t>r</w:t>
      </w:r>
      <w:r w:rsidRPr="003B09F5">
        <w:rPr>
          <w:rFonts w:cs="Times New Roman"/>
        </w:rPr>
        <w:t xml:space="preserve"> quality</w:t>
      </w:r>
      <w:bookmarkEnd w:id="177"/>
      <w:bookmarkEnd w:id="178"/>
    </w:p>
    <w:p w14:paraId="26271F64" w14:textId="1F14C740" w:rsidR="001D584F" w:rsidRPr="003B09F5" w:rsidRDefault="005D691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Chloride:sulphate and alkalinity observations suggest that acidification is not a </w:t>
      </w:r>
      <w:r w:rsidR="00C436FA">
        <w:rPr>
          <w:rFonts w:cs="Times New Roman"/>
        </w:rPr>
        <w:t xml:space="preserve">current </w:t>
      </w:r>
      <w:r w:rsidRPr="003B09F5">
        <w:rPr>
          <w:rFonts w:cs="Times New Roman"/>
        </w:rPr>
        <w:t xml:space="preserve">concern at </w:t>
      </w:r>
      <w:r w:rsidR="00493106">
        <w:rPr>
          <w:rFonts w:cs="Times New Roman"/>
        </w:rPr>
        <w:t>Loch McNess South; but the</w:t>
      </w:r>
      <w:r w:rsidR="00C436FA">
        <w:rPr>
          <w:rFonts w:cs="Times New Roman"/>
        </w:rPr>
        <w:t xml:space="preserve"> same cann</w:t>
      </w:r>
      <w:r w:rsidR="00AA583F">
        <w:rPr>
          <w:rFonts w:cs="Times New Roman"/>
        </w:rPr>
        <w:t>ot be said for Loch McNess North</w:t>
      </w:r>
      <w:r w:rsidRPr="003B09F5">
        <w:rPr>
          <w:rFonts w:cs="Times New Roman"/>
        </w:rPr>
        <w:t xml:space="preserve">. </w:t>
      </w:r>
      <w:r w:rsidR="00AA583F">
        <w:rPr>
          <w:rFonts w:cs="Times New Roman"/>
        </w:rPr>
        <w:t>In Loch McNess South t</w:t>
      </w:r>
      <w:r w:rsidRPr="003B09F5">
        <w:rPr>
          <w:rFonts w:cs="Times New Roman"/>
        </w:rPr>
        <w:t xml:space="preserve">here has been a trend of increasing nitrogen levels in the wetland since 2010, current levels </w:t>
      </w:r>
      <w:r w:rsidR="00AA583F">
        <w:rPr>
          <w:rFonts w:cs="Times New Roman"/>
        </w:rPr>
        <w:t>are</w:t>
      </w:r>
      <w:r w:rsidR="00AA583F" w:rsidRPr="003B09F5">
        <w:rPr>
          <w:rFonts w:cs="Times New Roman"/>
        </w:rPr>
        <w:t xml:space="preserve"> </w:t>
      </w:r>
      <w:r w:rsidRPr="003B09F5">
        <w:rPr>
          <w:rFonts w:cs="Times New Roman"/>
        </w:rPr>
        <w:t>double</w:t>
      </w:r>
      <w:r w:rsidR="00AA583F">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00AA583F" w:rsidRPr="00AA583F">
        <w:rPr>
          <w:rFonts w:cs="Times New Roman"/>
        </w:rPr>
        <w:t xml:space="preserve"> </w:t>
      </w:r>
      <w:r w:rsidR="00AA583F">
        <w:rPr>
          <w:rFonts w:cs="Times New Roman"/>
        </w:rPr>
        <w:t>These changes are probably due to exposure of unconsolidated sediments to a drying-rewetting regime.</w:t>
      </w:r>
      <w:commentRangeEnd w:id="179"/>
      <w:r w:rsidR="00A97807">
        <w:rPr>
          <w:rStyle w:val="CommentReference"/>
          <w:rFonts w:asciiTheme="minorHAnsi" w:hAnsiTheme="minorHAnsi"/>
        </w:rPr>
        <w:commentReference w:id="179"/>
      </w:r>
    </w:p>
    <w:p w14:paraId="26271F65" w14:textId="77777777" w:rsidR="001D584F" w:rsidRPr="003B09F5" w:rsidRDefault="005D6919">
      <w:pPr>
        <w:pStyle w:val="Heading3"/>
        <w:rPr>
          <w:rFonts w:cs="Times New Roman"/>
        </w:rPr>
      </w:pPr>
      <w:bookmarkStart w:id="180" w:name="vegetation-dynamics-1"/>
      <w:bookmarkStart w:id="181" w:name="_Toc26198096"/>
      <w:r w:rsidRPr="003B09F5">
        <w:rPr>
          <w:rFonts w:cs="Times New Roman"/>
        </w:rPr>
        <w:t>Vegetation dynamics</w:t>
      </w:r>
      <w:bookmarkEnd w:id="180"/>
      <w:bookmarkEnd w:id="181"/>
    </w:p>
    <w:p w14:paraId="26271F66" w14:textId="7B2CAFA6" w:rsidR="001D584F" w:rsidRPr="003B09F5" w:rsidRDefault="005D691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26271F67" w14:textId="4AEBA8EE" w:rsidR="001D584F" w:rsidRPr="003B09F5" w:rsidRDefault="005D691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sidR="00A517F5">
        <w:rPr>
          <w:rFonts w:cs="Times New Roman"/>
        </w:rPr>
        <w:t xml:space="preserve"> </w:t>
      </w:r>
      <w:r w:rsidR="00A517F5">
        <w:rPr>
          <w:rFonts w:cs="Times New Roman"/>
        </w:rPr>
        <w:fldChar w:fldCharType="begin"/>
      </w:r>
      <w:r w:rsidR="00A517F5">
        <w:rPr>
          <w:rFonts w:cs="Times New Roman"/>
        </w:rPr>
        <w:instrText xml:space="preserve"> REF _Ref25919190 \h </w:instrText>
      </w:r>
      <w:r w:rsidR="00A517F5">
        <w:rPr>
          <w:rFonts w:cs="Times New Roman"/>
        </w:rPr>
      </w:r>
      <w:r w:rsidR="00A517F5">
        <w:rPr>
          <w:rFonts w:cs="Times New Roman"/>
        </w:rPr>
        <w:fldChar w:fldCharType="separate"/>
      </w:r>
      <w:r w:rsidR="00E3659C" w:rsidRPr="003B09F5">
        <w:rPr>
          <w:rFonts w:cs="Times New Roman"/>
        </w:rPr>
        <w:t xml:space="preserve">Figure </w:t>
      </w:r>
      <w:r w:rsidR="00E3659C">
        <w:rPr>
          <w:rFonts w:cs="Times New Roman"/>
          <w:noProof/>
        </w:rPr>
        <w:t>10</w:t>
      </w:r>
      <w:r w:rsidR="00A517F5">
        <w:rPr>
          <w:rFonts w:cs="Times New Roman"/>
        </w:rPr>
        <w:fldChar w:fldCharType="end"/>
      </w:r>
      <w:r w:rsidRPr="003B09F5">
        <w:rPr>
          <w:rFonts w:cs="Times New Roman"/>
        </w:rPr>
        <w:t xml:space="preserve">). </w:t>
      </w:r>
      <w:r w:rsidR="00252524" w:rsidRPr="003B09F5">
        <w:rPr>
          <w:rFonts w:cs="Times New Roman"/>
        </w:rPr>
        <w:t>Regression</w:t>
      </w:r>
      <w:r w:rsidRPr="003B09F5">
        <w:rPr>
          <w:rFonts w:cs="Times New Roman"/>
        </w:rPr>
        <w:t xml:space="preserve"> analysis reveals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sidR="00A517F5">
        <w:rPr>
          <w:rFonts w:cs="Times New Roman"/>
        </w:rPr>
        <w:fldChar w:fldCharType="begin"/>
      </w:r>
      <w:r w:rsidR="00A517F5">
        <w:rPr>
          <w:rFonts w:cs="Times New Roman"/>
        </w:rPr>
        <w:instrText xml:space="preserve"> REF _Ref25919201 \h </w:instrText>
      </w:r>
      <w:r w:rsidR="00A517F5">
        <w:rPr>
          <w:rFonts w:cs="Times New Roman"/>
        </w:rPr>
      </w:r>
      <w:r w:rsidR="00A517F5">
        <w:rPr>
          <w:rFonts w:cs="Times New Roman"/>
        </w:rPr>
        <w:fldChar w:fldCharType="separate"/>
      </w:r>
      <w:r w:rsidR="00E3659C" w:rsidRPr="003B09F5">
        <w:rPr>
          <w:rFonts w:cs="Times New Roman"/>
        </w:rPr>
        <w:t xml:space="preserve">Figure </w:t>
      </w:r>
      <w:r w:rsidR="00E3659C">
        <w:rPr>
          <w:rFonts w:cs="Times New Roman"/>
          <w:noProof/>
        </w:rPr>
        <w:t>11</w:t>
      </w:r>
      <w:r w:rsidR="00A517F5">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most likely to decline dramatically at the wetland under a scenario of continued low water levels.</w:t>
      </w:r>
    </w:p>
    <w:p w14:paraId="26271F68" w14:textId="77777777" w:rsidR="001D584F" w:rsidRPr="003B09F5" w:rsidRDefault="005D6919">
      <w:pPr>
        <w:pStyle w:val="Heading3"/>
        <w:rPr>
          <w:rFonts w:cs="Times New Roman"/>
        </w:rPr>
      </w:pPr>
      <w:bookmarkStart w:id="182" w:name="aquatic-macroinvertebrates"/>
      <w:bookmarkStart w:id="183" w:name="_Toc26198097"/>
      <w:r w:rsidRPr="003B09F5">
        <w:rPr>
          <w:rFonts w:cs="Times New Roman"/>
        </w:rPr>
        <w:t>Aquatic macroinvertebrates</w:t>
      </w:r>
      <w:bookmarkEnd w:id="182"/>
      <w:bookmarkEnd w:id="183"/>
    </w:p>
    <w:p w14:paraId="26271F69" w14:textId="69D7248F" w:rsidR="001D584F" w:rsidRPr="003B09F5" w:rsidRDefault="005D691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sidR="00AA583F">
        <w:rPr>
          <w:rFonts w:cs="Times New Roman"/>
        </w:rPr>
        <w:t xml:space="preserve"> in spring seasonal monitoring</w:t>
      </w:r>
      <w:r w:rsidRPr="003B09F5">
        <w:rPr>
          <w:rFonts w:cs="Times New Roman"/>
        </w:rPr>
        <w:t xml:space="preserve"> (</w:t>
      </w:r>
      <w:r w:rsidR="00A517F5">
        <w:rPr>
          <w:rFonts w:cs="Times New Roman"/>
        </w:rPr>
        <w:fldChar w:fldCharType="begin"/>
      </w:r>
      <w:r w:rsidR="00A517F5">
        <w:rPr>
          <w:rFonts w:cs="Times New Roman"/>
        </w:rPr>
        <w:instrText xml:space="preserve"> REF _Ref25919214 \h </w:instrText>
      </w:r>
      <w:r w:rsidR="00A517F5">
        <w:rPr>
          <w:rFonts w:cs="Times New Roman"/>
        </w:rPr>
      </w:r>
      <w:r w:rsidR="00A517F5">
        <w:rPr>
          <w:rFonts w:cs="Times New Roman"/>
        </w:rPr>
        <w:fldChar w:fldCharType="separate"/>
      </w:r>
      <w:r w:rsidR="00E3659C" w:rsidRPr="003B09F5">
        <w:rPr>
          <w:rFonts w:cs="Times New Roman"/>
        </w:rPr>
        <w:t xml:space="preserve">Figure </w:t>
      </w:r>
      <w:r w:rsidR="00E3659C">
        <w:rPr>
          <w:rFonts w:cs="Times New Roman"/>
          <w:noProof/>
        </w:rPr>
        <w:t>12</w:t>
      </w:r>
      <w:r w:rsidR="00A517F5">
        <w:rPr>
          <w:rFonts w:cs="Times New Roman"/>
        </w:rPr>
        <w:fldChar w:fldCharType="end"/>
      </w:r>
      <w:r w:rsidRPr="003B09F5">
        <w:rPr>
          <w:rFonts w:cs="Times New Roman"/>
        </w:rPr>
        <w:t>). However, the composition of the community is shifting (</w:t>
      </w:r>
      <w:r w:rsidR="00650B64">
        <w:rPr>
          <w:rFonts w:cs="Times New Roman"/>
        </w:rPr>
        <w:fldChar w:fldCharType="begin"/>
      </w:r>
      <w:r w:rsidR="00650B64">
        <w:rPr>
          <w:rFonts w:cs="Times New Roman"/>
        </w:rPr>
        <w:instrText xml:space="preserve"> REF _Ref25919232 \h </w:instrText>
      </w:r>
      <w:r w:rsidR="00650B64">
        <w:rPr>
          <w:rFonts w:cs="Times New Roman"/>
        </w:rPr>
      </w:r>
      <w:r w:rsidR="00650B64">
        <w:rPr>
          <w:rFonts w:cs="Times New Roman"/>
        </w:rPr>
        <w:fldChar w:fldCharType="separate"/>
      </w:r>
      <w:r w:rsidR="00E3659C" w:rsidRPr="003B09F5">
        <w:rPr>
          <w:rFonts w:cs="Times New Roman"/>
        </w:rPr>
        <w:t xml:space="preserve">Figure </w:t>
      </w:r>
      <w:r w:rsidR="00E3659C">
        <w:rPr>
          <w:rFonts w:cs="Times New Roman"/>
          <w:noProof/>
        </w:rPr>
        <w:t>13</w:t>
      </w:r>
      <w:r w:rsidR="00650B64">
        <w:rPr>
          <w:rFonts w:cs="Times New Roman"/>
        </w:rPr>
        <w:fldChar w:fldCharType="end"/>
      </w:r>
      <w:r w:rsidRPr="003B09F5">
        <w:rPr>
          <w:rFonts w:cs="Times New Roman"/>
        </w:rPr>
        <w:t xml:space="preserve">). The communities were relatively stable in terms of composition until 2008 </w:t>
      </w:r>
      <w:del w:id="184" w:author="Natasha Del Borrello" w:date="2019-12-09T15:09:00Z">
        <w:r w:rsidRPr="003B09F5" w:rsidDel="00AB2494">
          <w:rPr>
            <w:rFonts w:cs="Times New Roman"/>
          </w:rPr>
          <w:delText xml:space="preserve">when </w:delText>
        </w:r>
      </w:del>
      <w:ins w:id="185" w:author="Natasha Del Borrello" w:date="2019-12-09T15:09:00Z">
        <w:r w:rsidR="00AB2494">
          <w:rPr>
            <w:rFonts w:cs="Times New Roman"/>
          </w:rPr>
          <w:t>after</w:t>
        </w:r>
        <w:r w:rsidR="00AB2494" w:rsidRPr="003B09F5">
          <w:rPr>
            <w:rFonts w:cs="Times New Roman"/>
          </w:rPr>
          <w:t xml:space="preserve"> </w:t>
        </w:r>
      </w:ins>
      <w:r w:rsidRPr="003B09F5">
        <w:rPr>
          <w:rFonts w:cs="Times New Roman"/>
        </w:rPr>
        <w:t>water levels</w:t>
      </w:r>
      <w:ins w:id="186" w:author="Natasha Del Borrello" w:date="2019-12-09T15:09:00Z">
        <w:r w:rsidR="00AB2494">
          <w:rPr>
            <w:rFonts w:cs="Times New Roman"/>
          </w:rPr>
          <w:t xml:space="preserve"> had</w:t>
        </w:r>
      </w:ins>
      <w:r w:rsidRPr="003B09F5">
        <w:rPr>
          <w:rFonts w:cs="Times New Roman"/>
        </w:rPr>
        <w:t xml:space="preserve"> beg</w:t>
      </w:r>
      <w:ins w:id="187" w:author="Natasha Del Borrello" w:date="2019-12-09T15:09:00Z">
        <w:r w:rsidR="00AB2494">
          <w:rPr>
            <w:rFonts w:cs="Times New Roman"/>
          </w:rPr>
          <w:t>u</w:t>
        </w:r>
      </w:ins>
      <w:del w:id="188" w:author="Natasha Del Borrello" w:date="2019-12-09T15:09:00Z">
        <w:r w:rsidRPr="003B09F5" w:rsidDel="00AB2494">
          <w:rPr>
            <w:rFonts w:cs="Times New Roman"/>
          </w:rPr>
          <w:delText>a</w:delText>
        </w:r>
      </w:del>
      <w:r w:rsidRPr="003B09F5">
        <w:rPr>
          <w:rFonts w:cs="Times New Roman"/>
        </w:rPr>
        <w:t>n to decline significantly. The current trajectory suggests the dissimilarity between pre-2008 and contemporary communities will continue. The site is now dominated by common taxa of the Swan Coastal Plain such as Amphisopidae, Chironomidae larvae, Corixidae, Culicidae larvae, Cyclopoida (</w:t>
      </w:r>
      <w:r w:rsidRPr="003B09F5">
        <w:rPr>
          <w:rFonts w:cs="Times New Roman"/>
          <w:i/>
        </w:rPr>
        <w:t>Daphnia</w:t>
      </w:r>
      <w:r w:rsidRPr="003B09F5">
        <w:rPr>
          <w:rFonts w:cs="Times New Roman"/>
        </w:rPr>
        <w:t xml:space="preserve">), Dytiscidae, Notonectidae and Pionidae. Some of these, namely Chironomidae and Culicidae larvae, are considered nuisance species. The Amphipod, Ceinidae, has not been collected in the lake since 2014 and the shrimp </w:t>
      </w:r>
      <w:r w:rsidRPr="003B09F5">
        <w:rPr>
          <w:rFonts w:cs="Times New Roman"/>
          <w:i/>
        </w:rPr>
        <w:t>Palamonetes australis</w:t>
      </w:r>
      <w:r w:rsidRPr="003B09F5">
        <w:rPr>
          <w:rFonts w:cs="Times New Roman"/>
        </w:rPr>
        <w:t xml:space="preserve"> not recorded since 2010</w:t>
      </w:r>
      <w:r w:rsidR="00AA583F">
        <w:rPr>
          <w:rFonts w:cs="Times New Roman"/>
        </w:rPr>
        <w:t xml:space="preserve"> – both of these taxa were once abundant</w:t>
      </w:r>
      <w:r w:rsidRPr="003B09F5">
        <w:rPr>
          <w:rFonts w:cs="Times New Roman"/>
        </w:rPr>
        <w:t>.</w:t>
      </w:r>
      <w:r w:rsidR="00160FA5">
        <w:rPr>
          <w:rFonts w:cs="Times New Roman"/>
        </w:rPr>
        <w:t xml:space="preserve"> Nine families of invertebrates that were </w:t>
      </w:r>
      <w:r w:rsidR="00241DC0">
        <w:rPr>
          <w:rFonts w:cs="Times New Roman"/>
        </w:rPr>
        <w:t>once</w:t>
      </w:r>
      <w:r w:rsidR="00160FA5">
        <w:rPr>
          <w:rFonts w:cs="Times New Roman"/>
        </w:rPr>
        <w:t xml:space="preserv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7016F77F" w14:textId="77777777" w:rsidR="009B710F" w:rsidRPr="003B09F5" w:rsidRDefault="005D6919" w:rsidP="009B710F">
      <w:pPr>
        <w:pStyle w:val="CaptionedFigure"/>
        <w:rPr>
          <w:rFonts w:ascii="Times New Roman" w:hAnsi="Times New Roman" w:cs="Times New Roman"/>
        </w:rPr>
      </w:pPr>
      <w:commentRangeStart w:id="189"/>
      <w:r w:rsidRPr="003B09F5">
        <w:rPr>
          <w:rFonts w:ascii="Times New Roman" w:hAnsi="Times New Roman" w:cs="Times New Roman"/>
          <w:noProof/>
          <w:lang w:val="en-AU" w:eastAsia="en-AU"/>
        </w:rPr>
        <w:lastRenderedPageBreak/>
        <w:drawing>
          <wp:inline distT="0" distB="0" distL="0" distR="0" wp14:anchorId="262723F5" wp14:editId="26D4C16A">
            <wp:extent cx="5829300" cy="5657850"/>
            <wp:effectExtent l="0" t="0" r="0" b="0"/>
            <wp:docPr id="10" name="Picture"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22"/>
                    <a:stretch>
                      <a:fillRect/>
                    </a:stretch>
                  </pic:blipFill>
                  <pic:spPr bwMode="auto">
                    <a:xfrm>
                      <a:off x="0" y="0"/>
                      <a:ext cx="5829946" cy="5658477"/>
                    </a:xfrm>
                    <a:prstGeom prst="rect">
                      <a:avLst/>
                    </a:prstGeom>
                    <a:noFill/>
                    <a:ln w="9525">
                      <a:noFill/>
                      <a:headEnd/>
                      <a:tailEnd/>
                    </a:ln>
                  </pic:spPr>
                </pic:pic>
              </a:graphicData>
            </a:graphic>
          </wp:inline>
        </w:drawing>
      </w:r>
      <w:commentRangeEnd w:id="189"/>
      <w:r w:rsidR="00FC1E2D">
        <w:rPr>
          <w:rStyle w:val="CommentReference"/>
        </w:rPr>
        <w:commentReference w:id="189"/>
      </w:r>
    </w:p>
    <w:p w14:paraId="26271F6B" w14:textId="63D50CBC" w:rsidR="001D584F" w:rsidRPr="003B09F5" w:rsidRDefault="009B710F" w:rsidP="009B710F">
      <w:pPr>
        <w:pStyle w:val="Caption"/>
        <w:rPr>
          <w:rFonts w:ascii="Times New Roman" w:hAnsi="Times New Roman" w:cs="Times New Roman"/>
        </w:rPr>
      </w:pPr>
      <w:bookmarkStart w:id="190"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9</w:t>
      </w:r>
      <w:r w:rsidRPr="003B09F5">
        <w:rPr>
          <w:rFonts w:ascii="Times New Roman" w:hAnsi="Times New Roman" w:cs="Times New Roman"/>
        </w:rPr>
        <w:fldChar w:fldCharType="end"/>
      </w:r>
      <w:bookmarkEnd w:id="190"/>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w:t>
      </w:r>
      <w:del w:id="191" w:author="Natasha Del Borrello" w:date="2019-12-09T15:10:00Z">
        <w:r w:rsidR="005D6919" w:rsidRPr="003B09F5" w:rsidDel="00AB2494">
          <w:rPr>
            <w:rFonts w:ascii="Times New Roman" w:hAnsi="Times New Roman" w:cs="Times New Roman"/>
          </w:rPr>
          <w:delText>s</w:delText>
        </w:r>
      </w:del>
      <w:r w:rsidR="005D6919" w:rsidRPr="003B09F5">
        <w:rPr>
          <w:rFonts w:ascii="Times New Roman" w:hAnsi="Times New Roman" w:cs="Times New Roman"/>
        </w:rPr>
        <w:t xml:space="preserve"> 61612104 (red) </w:t>
      </w:r>
      <w:commentRangeStart w:id="192"/>
      <w:r w:rsidR="005D6919" w:rsidRPr="003B09F5">
        <w:rPr>
          <w:rFonts w:ascii="Times New Roman" w:hAnsi="Times New Roman" w:cs="Times New Roman"/>
        </w:rPr>
        <w:t xml:space="preserve">and staff gauge 6162564 (blue) </w:t>
      </w:r>
      <w:commentRangeEnd w:id="192"/>
      <w:r w:rsidR="00AB2494">
        <w:rPr>
          <w:rStyle w:val="CommentReference"/>
        </w:rPr>
        <w:commentReference w:id="192"/>
      </w:r>
      <w:r w:rsidR="005D6919"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p>
    <w:p w14:paraId="7CB38C8A"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9" wp14:editId="4EAF9C1C">
            <wp:extent cx="4286250" cy="3232150"/>
            <wp:effectExtent l="0" t="0" r="0" b="6350"/>
            <wp:docPr id="12" name="Picture" descr="Unconstrained ordination based on the latent variable model for each surveyed year for Loch McNes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23"/>
                    <a:stretch>
                      <a:fillRect/>
                    </a:stretch>
                  </pic:blipFill>
                  <pic:spPr bwMode="auto">
                    <a:xfrm>
                      <a:off x="0" y="0"/>
                      <a:ext cx="4286717" cy="3232502"/>
                    </a:xfrm>
                    <a:prstGeom prst="rect">
                      <a:avLst/>
                    </a:prstGeom>
                    <a:noFill/>
                    <a:ln w="9525">
                      <a:noFill/>
                      <a:headEnd/>
                      <a:tailEnd/>
                    </a:ln>
                  </pic:spPr>
                </pic:pic>
              </a:graphicData>
            </a:graphic>
          </wp:inline>
        </w:drawing>
      </w:r>
    </w:p>
    <w:p w14:paraId="26271F6F" w14:textId="6A8001B8" w:rsidR="001D584F" w:rsidRPr="003B09F5" w:rsidRDefault="009B710F" w:rsidP="009B710F">
      <w:pPr>
        <w:pStyle w:val="Caption"/>
        <w:rPr>
          <w:rFonts w:ascii="Times New Roman" w:hAnsi="Times New Roman" w:cs="Times New Roman"/>
        </w:rPr>
      </w:pPr>
      <w:bookmarkStart w:id="193"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10</w:t>
      </w:r>
      <w:r w:rsidRPr="003B09F5">
        <w:rPr>
          <w:rFonts w:ascii="Times New Roman" w:hAnsi="Times New Roman" w:cs="Times New Roman"/>
        </w:rPr>
        <w:fldChar w:fldCharType="end"/>
      </w:r>
      <w:bookmarkEnd w:id="193"/>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Loch McNess. Plots are represented as different colours and consecutive years are joined by a line with first and last survey years labeled.</w:t>
      </w:r>
    </w:p>
    <w:p w14:paraId="57F20A42"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FB" wp14:editId="07B2CB6C">
            <wp:extent cx="3917950" cy="2997200"/>
            <wp:effectExtent l="0" t="0" r="6350" b="0"/>
            <wp:docPr id="13" name="Picture"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24"/>
                    <a:stretch>
                      <a:fillRect/>
                    </a:stretch>
                  </pic:blipFill>
                  <pic:spPr bwMode="auto">
                    <a:xfrm>
                      <a:off x="0" y="0"/>
                      <a:ext cx="3918380" cy="2997529"/>
                    </a:xfrm>
                    <a:prstGeom prst="rect">
                      <a:avLst/>
                    </a:prstGeom>
                    <a:noFill/>
                    <a:ln w="9525">
                      <a:noFill/>
                      <a:headEnd/>
                      <a:tailEnd/>
                    </a:ln>
                  </pic:spPr>
                </pic:pic>
              </a:graphicData>
            </a:graphic>
          </wp:inline>
        </w:drawing>
      </w:r>
    </w:p>
    <w:p w14:paraId="26271F71" w14:textId="2C418877" w:rsidR="001D584F" w:rsidRPr="003B09F5" w:rsidRDefault="009B710F" w:rsidP="009B710F">
      <w:pPr>
        <w:pStyle w:val="Caption"/>
        <w:rPr>
          <w:rFonts w:ascii="Times New Roman" w:hAnsi="Times New Roman" w:cs="Times New Roman"/>
        </w:rPr>
      </w:pPr>
      <w:bookmarkStart w:id="194"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11</w:t>
      </w:r>
      <w:r w:rsidRPr="003B09F5">
        <w:rPr>
          <w:rFonts w:ascii="Times New Roman" w:hAnsi="Times New Roman" w:cs="Times New Roman"/>
        </w:rPr>
        <w:fldChar w:fldCharType="end"/>
      </w:r>
      <w:bookmarkEnd w:id="194"/>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Loch McNess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while species with positive values are predicted to increase in cover abundance with water increasing water levels. Only those species with coefficients </w:t>
      </w:r>
      <w:r w:rsidR="000F7F16"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34FA0D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FD" wp14:editId="38466C5D">
            <wp:extent cx="4127500" cy="2952750"/>
            <wp:effectExtent l="0" t="0" r="6350" b="0"/>
            <wp:docPr id="14" name="Picture" descr="Richness of aquatic invertebrate families for each year. Line is a moving 3-year averavge at Loch McNess."/>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25"/>
                    <a:stretch>
                      <a:fillRect/>
                    </a:stretch>
                  </pic:blipFill>
                  <pic:spPr bwMode="auto">
                    <a:xfrm>
                      <a:off x="0" y="0"/>
                      <a:ext cx="4127950" cy="2953072"/>
                    </a:xfrm>
                    <a:prstGeom prst="rect">
                      <a:avLst/>
                    </a:prstGeom>
                    <a:noFill/>
                    <a:ln w="9525">
                      <a:noFill/>
                      <a:headEnd/>
                      <a:tailEnd/>
                    </a:ln>
                  </pic:spPr>
                </pic:pic>
              </a:graphicData>
            </a:graphic>
          </wp:inline>
        </w:drawing>
      </w:r>
    </w:p>
    <w:p w14:paraId="26271F73" w14:textId="364B3566" w:rsidR="001D584F" w:rsidRPr="003B09F5" w:rsidRDefault="009B710F" w:rsidP="009B710F">
      <w:pPr>
        <w:pStyle w:val="Caption"/>
        <w:rPr>
          <w:rFonts w:ascii="Times New Roman" w:hAnsi="Times New Roman" w:cs="Times New Roman"/>
        </w:rPr>
      </w:pPr>
      <w:bookmarkStart w:id="195"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12</w:t>
      </w:r>
      <w:r w:rsidRPr="003B09F5">
        <w:rPr>
          <w:rFonts w:ascii="Times New Roman" w:hAnsi="Times New Roman" w:cs="Times New Roman"/>
        </w:rPr>
        <w:fldChar w:fldCharType="end"/>
      </w:r>
      <w:bookmarkEnd w:id="195"/>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Line is a moving 3-year </w:t>
      </w:r>
      <w:r w:rsidR="00640E62" w:rsidRPr="003B09F5">
        <w:rPr>
          <w:rFonts w:ascii="Times New Roman" w:hAnsi="Times New Roman" w:cs="Times New Roman"/>
        </w:rPr>
        <w:t>average</w:t>
      </w:r>
      <w:r w:rsidR="005D6919" w:rsidRPr="003B09F5">
        <w:rPr>
          <w:rFonts w:ascii="Times New Roman" w:hAnsi="Times New Roman" w:cs="Times New Roman"/>
        </w:rPr>
        <w:t xml:space="preserve"> at Loch McNess.</w:t>
      </w:r>
    </w:p>
    <w:p w14:paraId="3A0F96D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FF" wp14:editId="26272400">
            <wp:extent cx="4620126" cy="3696101"/>
            <wp:effectExtent l="0" t="0" r="0" b="0"/>
            <wp:docPr id="15" name="Picture" descr="Unconstrained ordination based on invertebrate data for each surveyed year for Loch McNess.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26271F75" w14:textId="2769B42D" w:rsidR="001D584F" w:rsidRPr="003B09F5" w:rsidRDefault="009B710F" w:rsidP="009B710F">
      <w:pPr>
        <w:pStyle w:val="Caption"/>
        <w:rPr>
          <w:rFonts w:ascii="Times New Roman" w:hAnsi="Times New Roman" w:cs="Times New Roman"/>
        </w:rPr>
      </w:pPr>
      <w:bookmarkStart w:id="196"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13</w:t>
      </w:r>
      <w:r w:rsidRPr="003B09F5">
        <w:rPr>
          <w:rFonts w:ascii="Times New Roman" w:hAnsi="Times New Roman" w:cs="Times New Roman"/>
        </w:rPr>
        <w:fldChar w:fldCharType="end"/>
      </w:r>
      <w:bookmarkEnd w:id="196"/>
      <w:r w:rsidRPr="003B09F5">
        <w:rPr>
          <w:rFonts w:ascii="Times New Roman" w:hAnsi="Times New Roman" w:cs="Times New Roman"/>
        </w:rPr>
        <w:t xml:space="preserve"> </w:t>
      </w:r>
      <w:commentRangeStart w:id="197"/>
      <w:r w:rsidR="005D6919"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197"/>
      <w:r w:rsidR="00CF34EC">
        <w:rPr>
          <w:rStyle w:val="CommentReference"/>
        </w:rPr>
        <w:commentReference w:id="197"/>
      </w:r>
    </w:p>
    <w:p w14:paraId="37FA8C16" w14:textId="77777777" w:rsidR="00590956" w:rsidRPr="003B09F5" w:rsidRDefault="00590956">
      <w:pPr>
        <w:rPr>
          <w:rFonts w:ascii="Times New Roman" w:eastAsiaTheme="majorEastAsia" w:hAnsi="Times New Roman" w:cs="Times New Roman"/>
          <w:b/>
          <w:bCs/>
          <w:sz w:val="32"/>
          <w:szCs w:val="32"/>
        </w:rPr>
      </w:pPr>
      <w:bookmarkStart w:id="198" w:name="lake-yonderup"/>
      <w:r w:rsidRPr="003B09F5">
        <w:rPr>
          <w:rFonts w:ascii="Times New Roman" w:hAnsi="Times New Roman" w:cs="Times New Roman"/>
        </w:rPr>
        <w:br w:type="page"/>
      </w:r>
    </w:p>
    <w:p w14:paraId="26271F76" w14:textId="13AB9186" w:rsidR="001D584F" w:rsidRPr="003B09F5" w:rsidRDefault="005D6919">
      <w:pPr>
        <w:pStyle w:val="Heading2"/>
        <w:rPr>
          <w:rFonts w:cs="Times New Roman"/>
        </w:rPr>
      </w:pPr>
      <w:bookmarkStart w:id="199" w:name="_Toc26198098"/>
      <w:r w:rsidRPr="003B09F5">
        <w:rPr>
          <w:rFonts w:cs="Times New Roman"/>
        </w:rPr>
        <w:lastRenderedPageBreak/>
        <w:t>Lake Yonderup</w:t>
      </w:r>
      <w:bookmarkEnd w:id="198"/>
      <w:bookmarkEnd w:id="199"/>
    </w:p>
    <w:p w14:paraId="26271F77" w14:textId="44F1C420"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ins w:id="200" w:author="Natasha Del Borrello" w:date="2019-12-09T15:26:00Z">
        <w:r w:rsidR="00CF34EC">
          <w:rPr>
            <w:rFonts w:cs="Times New Roman"/>
          </w:rPr>
          <w:t>a</w:t>
        </w:r>
      </w:ins>
      <w:del w:id="201" w:author="Natasha Del Borrello" w:date="2019-12-09T15:26:00Z">
        <w:r w:rsidRPr="003B09F5" w:rsidDel="00CF34EC">
          <w:rPr>
            <w:rFonts w:cs="Times New Roman"/>
          </w:rPr>
          <w:delText>e</w:delText>
        </w:r>
      </w:del>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202" w:name="hydrology-2"/>
      <w:bookmarkStart w:id="203" w:name="_Toc26198099"/>
      <w:r w:rsidRPr="003B09F5">
        <w:rPr>
          <w:rFonts w:cs="Times New Roman"/>
        </w:rPr>
        <w:t>Hydrology</w:t>
      </w:r>
      <w:bookmarkEnd w:id="202"/>
      <w:bookmarkEnd w:id="203"/>
    </w:p>
    <w:p w14:paraId="26271F79" w14:textId="51EB773A"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E3659C" w:rsidRPr="003B09F5">
        <w:rPr>
          <w:rFonts w:cs="Times New Roman"/>
        </w:rPr>
        <w:t xml:space="preserve">Figure </w:t>
      </w:r>
      <w:r w:rsidR="00E3659C">
        <w:rPr>
          <w:rFonts w:cs="Times New Roman"/>
          <w:noProof/>
        </w:rPr>
        <w:t>14</w:t>
      </w:r>
      <w:r w:rsidR="0097711D">
        <w:rPr>
          <w:rFonts w:cs="Times New Roman"/>
        </w:rPr>
        <w:fldChar w:fldCharType="end"/>
      </w:r>
      <w:r w:rsidRPr="003B09F5">
        <w:rPr>
          <w:rFonts w:cs="Times New Roman"/>
        </w:rPr>
        <w:t xml:space="preserve">). </w:t>
      </w:r>
      <w:ins w:id="204" w:author="Natasha Del Borrello" w:date="2019-12-09T15:29:00Z">
        <w:r w:rsidR="00617B77">
          <w:rPr>
            <w:rFonts w:cs="Times New Roman"/>
          </w:rPr>
          <w:t>Unlike many other wetlands in the Gnangara area, t</w:t>
        </w:r>
      </w:ins>
      <w:del w:id="205" w:author="Natasha Del Borrello" w:date="2019-12-09T15:29:00Z">
        <w:r w:rsidRPr="003B09F5" w:rsidDel="00617B77">
          <w:rPr>
            <w:rFonts w:cs="Times New Roman"/>
          </w:rPr>
          <w:delText>T</w:delText>
        </w:r>
      </w:del>
      <w:r w:rsidRPr="003B09F5">
        <w:rPr>
          <w:rFonts w:cs="Times New Roman"/>
        </w:rPr>
        <w:t xml:space="preserve">here has been no </w:t>
      </w:r>
      <w:ins w:id="206" w:author="Natasha Del Borrello" w:date="2019-12-09T15:29:00Z">
        <w:r w:rsidR="00617B77">
          <w:rPr>
            <w:rFonts w:cs="Times New Roman"/>
          </w:rPr>
          <w:t xml:space="preserve">recent </w:t>
        </w:r>
      </w:ins>
      <w:r w:rsidRPr="003B09F5">
        <w:rPr>
          <w:rFonts w:cs="Times New Roman"/>
        </w:rPr>
        <w:t xml:space="preserve">increase in surface water levels </w:t>
      </w:r>
      <w:ins w:id="207" w:author="Natasha Del Borrello" w:date="2019-12-09T15:29:00Z">
        <w:r w:rsidR="00617B77">
          <w:rPr>
            <w:rFonts w:cs="Times New Roman"/>
          </w:rPr>
          <w:t xml:space="preserve">associated </w:t>
        </w:r>
      </w:ins>
      <w:r w:rsidRPr="003B09F5">
        <w:rPr>
          <w:rFonts w:cs="Times New Roman"/>
        </w:rPr>
        <w:t>with</w:t>
      </w:r>
      <w:ins w:id="208" w:author="Natasha Del Borrello" w:date="2019-12-09T15:30:00Z">
        <w:r w:rsidR="00617B77">
          <w:rPr>
            <w:rFonts w:cs="Times New Roman"/>
          </w:rPr>
          <w:t xml:space="preserve"> the</w:t>
        </w:r>
      </w:ins>
      <w:r w:rsidRPr="003B09F5">
        <w:rPr>
          <w:rFonts w:cs="Times New Roman"/>
        </w:rPr>
        <w:t xml:space="preserve"> </w:t>
      </w:r>
      <w:del w:id="209" w:author="Natasha Del Borrello" w:date="2019-12-09T15:29:00Z">
        <w:r w:rsidRPr="003B09F5" w:rsidDel="00617B77">
          <w:rPr>
            <w:rFonts w:cs="Times New Roman"/>
          </w:rPr>
          <w:delText>recent high rainfall seasons</w:delText>
        </w:r>
      </w:del>
      <w:ins w:id="210" w:author="Natasha Del Borrello" w:date="2019-12-09T15:29:00Z">
        <w:r w:rsidR="00617B77">
          <w:rPr>
            <w:rFonts w:cs="Times New Roman"/>
          </w:rPr>
          <w:t>higher rainfall in 2017 and 2018</w:t>
        </w:r>
      </w:ins>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E3659C">
        <w:t xml:space="preserve">Table </w:t>
      </w:r>
      <w:r w:rsidR="00E3659C">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del w:id="211" w:author="Natasha Del Borrello" w:date="2019-12-09T15:31:00Z">
        <w:r w:rsidRPr="003B09F5" w:rsidDel="00617B77">
          <w:rPr>
            <w:rFonts w:cs="Times New Roman"/>
          </w:rPr>
          <w:delText xml:space="preserve">superficial </w:delText>
        </w:r>
      </w:del>
      <w:ins w:id="212" w:author="Natasha Del Borrello" w:date="2019-12-09T15:31:00Z">
        <w:r w:rsidR="00617B77">
          <w:rPr>
            <w:rFonts w:cs="Times New Roman"/>
          </w:rPr>
          <w:t>S</w:t>
        </w:r>
        <w:r w:rsidR="00617B77" w:rsidRPr="003B09F5">
          <w:rPr>
            <w:rFonts w:cs="Times New Roman"/>
          </w:rPr>
          <w:t xml:space="preserve">uperficial </w:t>
        </w:r>
      </w:ins>
      <w:r w:rsidRPr="003B09F5">
        <w:rPr>
          <w:rFonts w:cs="Times New Roman"/>
        </w:rPr>
        <w:t xml:space="preserve">aquifer and </w:t>
      </w:r>
      <w:ins w:id="213" w:author="Natasha Del Borrello" w:date="2019-12-09T15:31:00Z">
        <w:r w:rsidR="00617B77">
          <w:rPr>
            <w:rFonts w:cs="Times New Roman"/>
          </w:rPr>
          <w:t xml:space="preserve">will </w:t>
        </w:r>
      </w:ins>
      <w:r w:rsidRPr="003B09F5">
        <w:rPr>
          <w:rFonts w:cs="Times New Roman"/>
        </w:rPr>
        <w:t xml:space="preserve">show similar trends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w:t>
      </w:r>
      <w:del w:id="214" w:author="Natasha Del Borrello" w:date="2019-12-09T15:31:00Z">
        <w:r w:rsidRPr="003B09F5" w:rsidDel="00617B77">
          <w:rPr>
            <w:rFonts w:cs="Times New Roman"/>
          </w:rPr>
          <w:delText xml:space="preserve">complaint </w:delText>
        </w:r>
      </w:del>
      <w:ins w:id="215" w:author="Natasha Del Borrello" w:date="2019-12-09T15:31:00Z">
        <w:r w:rsidR="00617B77" w:rsidRPr="003B09F5">
          <w:rPr>
            <w:rFonts w:cs="Times New Roman"/>
          </w:rPr>
          <w:t>compl</w:t>
        </w:r>
        <w:r w:rsidR="00617B77">
          <w:rPr>
            <w:rFonts w:cs="Times New Roman"/>
          </w:rPr>
          <w:t>ia</w:t>
        </w:r>
        <w:r w:rsidR="00617B77" w:rsidRPr="003B09F5">
          <w:rPr>
            <w:rFonts w:cs="Times New Roman"/>
          </w:rPr>
          <w:t xml:space="preserve">nt </w:t>
        </w:r>
      </w:ins>
      <w:r w:rsidRPr="003B09F5">
        <w:rPr>
          <w:rFonts w:cs="Times New Roman"/>
        </w:rPr>
        <w:t>with the current threshold since about 2004. Slight increases in surface water levels are required to meet the proposed threshold.</w:t>
      </w:r>
    </w:p>
    <w:p w14:paraId="2B4A1710" w14:textId="205D75B3" w:rsidR="00BA23A4" w:rsidRDefault="00BA23A4" w:rsidP="00BA23A4">
      <w:pPr>
        <w:pStyle w:val="Caption"/>
        <w:keepNext/>
      </w:pPr>
      <w:bookmarkStart w:id="216" w:name="_Ref25921647"/>
      <w:r>
        <w:t xml:space="preserve">Table </w:t>
      </w:r>
      <w:fldSimple w:instr=" SEQ Table \* ARABIC ">
        <w:r w:rsidR="00E3659C">
          <w:rPr>
            <w:noProof/>
          </w:rPr>
          <w:t>6</w:t>
        </w:r>
      </w:fldSimple>
      <w:bookmarkEnd w:id="21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26271F7A" w14:textId="77777777" w:rsidR="001D584F" w:rsidRPr="003B09F5" w:rsidRDefault="005D6919">
      <w:pPr>
        <w:pStyle w:val="Heading3"/>
        <w:rPr>
          <w:rFonts w:cs="Times New Roman"/>
        </w:rPr>
      </w:pPr>
      <w:bookmarkStart w:id="217" w:name="site-summary-2"/>
      <w:bookmarkStart w:id="218" w:name="_Toc26198100"/>
      <w:r w:rsidRPr="003B09F5">
        <w:rPr>
          <w:rFonts w:cs="Times New Roman"/>
        </w:rPr>
        <w:t>Site summary</w:t>
      </w:r>
      <w:bookmarkEnd w:id="217"/>
      <w:bookmarkEnd w:id="218"/>
    </w:p>
    <w:p w14:paraId="637CC197" w14:textId="5149BEB7" w:rsidR="00C91B33" w:rsidRDefault="005D6919" w:rsidP="00C91B33">
      <w:pPr>
        <w:pStyle w:val="FirstParagraph"/>
        <w:sectPr w:rsidR="00C91B33" w:rsidSect="00C91B33">
          <w:pgSz w:w="12240" w:h="15840"/>
          <w:pgMar w:top="1440" w:right="1440" w:bottom="1440" w:left="1440" w:header="720" w:footer="720" w:gutter="0"/>
          <w:cols w:space="720"/>
          <w:docGrid w:linePitch="326"/>
        </w:sectPr>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E3659C" w:rsidRPr="00E3659C">
        <w:t xml:space="preserve">Table </w:t>
      </w:r>
      <w:r w:rsidR="00E3659C" w:rsidRPr="00E3659C">
        <w:rPr>
          <w:noProof/>
        </w:rPr>
        <w:t>7</w:t>
      </w:r>
      <w:r w:rsidR="00C91B33">
        <w:fldChar w:fldCharType="end"/>
      </w:r>
      <w:r w:rsidR="00C91B33">
        <w:t xml:space="preserve">). </w:t>
      </w:r>
      <w:r w:rsidR="00160FA5" w:rsidRPr="003B09F5">
        <w:t xml:space="preserve">Higher water levels may improve the cover abundances of many native plant species; however, it is unknown whether the proposed increases in surface water are sufficient to achieve this. Like Loch McNess, the remarkably stable surface water levels were a feature of this wetland </w:t>
      </w:r>
      <w:r w:rsidR="00160FA5" w:rsidRPr="003B09F5">
        <w:lastRenderedPageBreak/>
        <w:t>and have now been compromised by declining water levels and increased seasonal variation</w:t>
      </w:r>
      <w:ins w:id="219" w:author="Natasha Del Borrello" w:date="2019-12-09T15:33:00Z">
        <w:r w:rsidR="00617B77">
          <w:t xml:space="preserve"> (Table 6)</w:t>
        </w:r>
      </w:ins>
      <w:r w:rsidR="00160FA5" w:rsidRPr="003B09F5">
        <w:t>. As no vegetation transects exist</w:t>
      </w:r>
      <w:del w:id="220" w:author="Natasha Del Borrello" w:date="2019-12-09T15:33:00Z">
        <w:r w:rsidR="00160FA5" w:rsidRPr="003B09F5" w:rsidDel="00617B77">
          <w:delText>s</w:delText>
        </w:r>
      </w:del>
      <w:r w:rsidR="00160FA5" w:rsidRPr="003B09F5">
        <w:t xml:space="preserve">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 Combined with stable surface waters higher than present, and the continuation of stable water quality, it is also likely that sustaining water levels at the proposed threshold will halt the decline in macroinvertebrate richness of the lake as habitats currently unavailable to aquatic invertebrates become available again</w:t>
      </w:r>
      <w:r w:rsidR="00160FA5">
        <w:t>.</w:t>
      </w:r>
      <w:bookmarkStart w:id="221" w:name="_Ref25921655"/>
    </w:p>
    <w:p w14:paraId="1898BFD1" w14:textId="19EE3BE7" w:rsidR="00C91B33" w:rsidRDefault="00C91B33" w:rsidP="009B710F">
      <w:pPr>
        <w:pStyle w:val="TableCaption"/>
        <w:rPr>
          <w:rFonts w:cs="Times New Roman"/>
        </w:rPr>
      </w:pPr>
    </w:p>
    <w:p w14:paraId="348761BC" w14:textId="64A10A75" w:rsidR="009B710F" w:rsidRPr="003B09F5" w:rsidRDefault="009B710F" w:rsidP="009B710F">
      <w:pPr>
        <w:pStyle w:val="TableCaption"/>
        <w:rPr>
          <w:rFonts w:ascii="Times New Roman" w:hAnsi="Times New Roman" w:cs="Times New Roman"/>
        </w:rPr>
      </w:pPr>
      <w:bookmarkStart w:id="222"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7</w:t>
      </w:r>
      <w:r w:rsidRPr="003B09F5">
        <w:rPr>
          <w:rFonts w:ascii="Times New Roman" w:hAnsi="Times New Roman" w:cs="Times New Roman"/>
        </w:rPr>
        <w:fldChar w:fldCharType="end"/>
      </w:r>
      <w:bookmarkEnd w:id="221"/>
      <w:bookmarkEnd w:id="222"/>
      <w:r w:rsidRPr="003B09F5">
        <w:rPr>
          <w:rFonts w:ascii="Times New Roman" w:hAnsi="Times New Roman" w:cs="Times New Roman"/>
        </w:rPr>
        <w:t xml:space="preserve"> Ecological consequences of revised thresholds in terms of compliance of stated site values and site management objectives at Lake Yonderup</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16"/>
        <w:gridCol w:w="5726"/>
        <w:gridCol w:w="1918"/>
      </w:tblGrid>
      <w:tr w:rsidR="00725A14" w:rsidRPr="003B09F5" w14:paraId="26271F80" w14:textId="77777777">
        <w:tc>
          <w:tcPr>
            <w:tcW w:w="0" w:type="auto"/>
            <w:tcBorders>
              <w:bottom w:val="single" w:sz="0" w:space="0" w:color="auto"/>
            </w:tcBorders>
            <w:vAlign w:val="bottom"/>
          </w:tcPr>
          <w:p w14:paraId="26271F7D"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7E"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77777777" w:rsidR="001D584F" w:rsidRPr="003B09F5" w:rsidRDefault="005D6919">
            <w:pPr>
              <w:pStyle w:val="Compact"/>
              <w:jc w:val="center"/>
              <w:rPr>
                <w:rFonts w:cs="Times New Roman"/>
              </w:rPr>
            </w:pPr>
            <w:r w:rsidRPr="003B09F5">
              <w:rPr>
                <w:rFonts w:cs="Times New Roman"/>
              </w:rPr>
              <w:t>Future Compliance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312C9F16" w:rsidR="001D584F" w:rsidRPr="003B09F5" w:rsidRDefault="005D6919" w:rsidP="00A97807">
            <w:pPr>
              <w:pStyle w:val="Compact"/>
              <w:rPr>
                <w:rFonts w:cs="Times New Roman"/>
              </w:rPr>
            </w:pPr>
            <w:r w:rsidRPr="003B09F5">
              <w:rPr>
                <w:rFonts w:cs="Times New Roman"/>
              </w:rPr>
              <w:t xml:space="preserve">Sustaining surface waters greater than current levels will </w:t>
            </w:r>
            <w:ins w:id="223" w:author="Michael Hammond" w:date="2019-12-19T09:25:00Z">
              <w:r w:rsidR="00A97807">
                <w:rPr>
                  <w:rFonts w:cs="Times New Roman"/>
                </w:rPr>
                <w:t xml:space="preserve">mean </w:t>
              </w:r>
            </w:ins>
            <w:del w:id="224" w:author="Michael Hammond" w:date="2019-12-19T09:25:00Z">
              <w:r w:rsidRPr="003B09F5" w:rsidDel="00A97807">
                <w:rPr>
                  <w:rFonts w:cs="Times New Roman"/>
                </w:rPr>
                <w:delText>reduce the risk o</w:delText>
              </w:r>
            </w:del>
            <w:r w:rsidRPr="003B09F5">
              <w:rPr>
                <w:rFonts w:cs="Times New Roman"/>
              </w:rPr>
              <w:t>f acidification</w:t>
            </w:r>
            <w:ins w:id="225" w:author="Michael Hammond" w:date="2019-12-19T09:25:00Z">
              <w:r w:rsidR="00A97807">
                <w:rPr>
                  <w:rFonts w:cs="Times New Roman"/>
                </w:rPr>
                <w:t xml:space="preserve"> remain </w:t>
              </w:r>
            </w:ins>
            <w:del w:id="226" w:author="Michael Hammond" w:date="2019-12-19T09:25:00Z">
              <w:r w:rsidRPr="003B09F5" w:rsidDel="00A97807">
                <w:rPr>
                  <w:rFonts w:cs="Times New Roman"/>
                </w:rPr>
                <w:delText xml:space="preserve">, which is currently </w:delText>
              </w:r>
            </w:del>
            <w:r w:rsidRPr="003B09F5">
              <w:rPr>
                <w:rFonts w:cs="Times New Roman"/>
              </w:rPr>
              <w:t>low. There are indications that nutrient levels may be on the rise and any further declines in water level before the 2028 may cause shifts in the ecosystem functioning of the lake.</w:t>
            </w:r>
          </w:p>
        </w:tc>
        <w:tc>
          <w:tcPr>
            <w:tcW w:w="0" w:type="auto"/>
          </w:tcPr>
          <w:p w14:paraId="26271F8F" w14:textId="77777777" w:rsidR="001D584F" w:rsidRPr="003B09F5" w:rsidRDefault="005D6919">
            <w:pPr>
              <w:pStyle w:val="Compact"/>
              <w:jc w:val="center"/>
              <w:rPr>
                <w:rFonts w:cs="Times New Roman"/>
              </w:rPr>
            </w:pPr>
            <w:r w:rsidRPr="003B09F5">
              <w:rPr>
                <w:rFonts w:cs="Times New Roman"/>
              </w:rPr>
              <w:t>Likely - dependent on no further declines in water levels before 2028</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3D8ED771"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227"/>
            <w:r w:rsidR="00725A14">
              <w:rPr>
                <w:rFonts w:cs="Times New Roman"/>
              </w:rPr>
              <w:t>Only possible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 but since we don’t know what they are this is unlikely</w:t>
            </w:r>
            <w:commentRangeEnd w:id="227"/>
            <w:r w:rsidR="003C668E">
              <w:rPr>
                <w:rStyle w:val="CommentReference"/>
                <w:rFonts w:asciiTheme="minorHAnsi" w:hAnsiTheme="minorHAnsi"/>
              </w:rPr>
              <w:commentReference w:id="227"/>
            </w:r>
            <w:r w:rsidR="00725A14">
              <w:rPr>
                <w:rFonts w:cs="Times New Roman"/>
              </w:rPr>
              <w:t>.</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site and only a few, albeit healthy, seedlings in the transect. Mature woodland was destroyed by bushfire in 2004/05 and has not </w:t>
            </w:r>
            <w:r w:rsidRPr="003B09F5">
              <w:rPr>
                <w:rFonts w:cs="Times New Roman"/>
              </w:rPr>
              <w:lastRenderedPageBreak/>
              <w:t>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lastRenderedPageBreak/>
              <w:t xml:space="preserve">Possible - dependent on </w:t>
            </w:r>
            <w:r w:rsidRPr="003B09F5">
              <w:rPr>
                <w:rFonts w:cs="Times New Roman"/>
              </w:rPr>
              <w:lastRenderedPageBreak/>
              <w:t>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lastRenderedPageBreak/>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r>
              <w:rPr>
                <w:rFonts w:cs="Times New Roman"/>
              </w:rPr>
              <w:t xml:space="preserve">                                                                                                                                                                                                                                                                                                                                                                                                                                                                                                                                                                                                                                                                                                                                                                                                                                                                                                                                                                                                                                                                                                                                                                                                                                                                                                                                                                                                                                                                                                                                                                                                                                                                                                                                                                                                                                                                                                                                                                                                                                                                                                                                                                                                                                                               </w:t>
            </w:r>
            <w:r w:rsidR="005D6919" w:rsidRPr="003B09F5">
              <w:rPr>
                <w:rFonts w:cs="Times New Roman"/>
              </w:rPr>
              <w:t>* Maintain the environmental quality of the lake</w:t>
            </w:r>
          </w:p>
        </w:tc>
        <w:tc>
          <w:tcPr>
            <w:tcW w:w="0" w:type="auto"/>
          </w:tcPr>
          <w:p w14:paraId="26271F9E" w14:textId="7D5F5E43"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del w:id="228" w:author="Natasha Del Borrello" w:date="2019-12-09T15:39:00Z">
              <w:r w:rsidR="005D6919" w:rsidRPr="003B09F5" w:rsidDel="003C668E">
                <w:rPr>
                  <w:rFonts w:cs="Times New Roman"/>
                </w:rPr>
                <w:delText>2028</w:delText>
              </w:r>
            </w:del>
            <w:ins w:id="229" w:author="Natasha Del Borrello" w:date="2019-12-09T15:39:00Z">
              <w:r w:rsidR="003C668E">
                <w:rPr>
                  <w:rFonts w:cs="Times New Roman"/>
                </w:rPr>
                <w:t>abstraction is reduced</w:t>
              </w:r>
            </w:ins>
            <w:ins w:id="230" w:author="Natasha Del Borrello" w:date="2019-12-09T15:40:00Z">
              <w:r w:rsidR="003C668E">
                <w:rPr>
                  <w:rFonts w:cs="Times New Roman"/>
                </w:rPr>
                <w:t xml:space="preserve"> prior to 2030</w:t>
              </w:r>
            </w:ins>
            <w:r w:rsidR="005D6919" w:rsidRPr="003B09F5">
              <w:rPr>
                <w:rFonts w:cs="Times New Roman"/>
              </w:rPr>
              <w:t xml:space="preserve">. If nutrient levels remain low, it is likely that the </w:t>
            </w:r>
            <w:ins w:id="231" w:author="Natasha Del Borrello" w:date="2019-12-09T15:41:00Z">
              <w:r w:rsidR="003C668E">
                <w:rPr>
                  <w:rFonts w:cs="Times New Roman"/>
                </w:rPr>
                <w:t xml:space="preserve">current </w:t>
              </w:r>
            </w:ins>
            <w:r w:rsidR="005D6919" w:rsidRPr="003B09F5">
              <w:rPr>
                <w:rFonts w:cs="Times New Roman"/>
              </w:rPr>
              <w:t xml:space="preserve">aquatic invertebrate assemblage will </w:t>
            </w:r>
            <w:del w:id="232" w:author="Natasha Del Borrello" w:date="2019-12-09T15:41:00Z">
              <w:r w:rsidR="005D6919" w:rsidRPr="003B09F5" w:rsidDel="003C668E">
                <w:rPr>
                  <w:rFonts w:cs="Times New Roman"/>
                </w:rPr>
                <w:delText xml:space="preserve">remain </w:delText>
              </w:r>
              <w:r w:rsidRPr="003B09F5" w:rsidDel="003C668E">
                <w:rPr>
                  <w:rFonts w:cs="Times New Roman"/>
                </w:rPr>
                <w:delText>like</w:delText>
              </w:r>
              <w:r w:rsidR="005D6919" w:rsidRPr="003B09F5" w:rsidDel="003C668E">
                <w:rPr>
                  <w:rFonts w:cs="Times New Roman"/>
                </w:rPr>
                <w:delText xml:space="preserve"> the current assemblage</w:delText>
              </w:r>
            </w:del>
            <w:ins w:id="233" w:author="Natasha Del Borrello" w:date="2019-12-09T15:41:00Z">
              <w:r w:rsidR="003C668E">
                <w:rPr>
                  <w:rFonts w:cs="Times New Roman"/>
                </w:rPr>
                <w:t>persist</w:t>
              </w:r>
            </w:ins>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3E4452B"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 xml:space="preserve">s a key feature of this wetland that is unlikely to return </w:t>
            </w:r>
            <w:commentRangeStart w:id="234"/>
            <w:r w:rsidRPr="003B09F5">
              <w:rPr>
                <w:rFonts w:cs="Times New Roman"/>
              </w:rPr>
              <w:t xml:space="preserve">unless </w:t>
            </w:r>
            <w:r w:rsidR="00725A14">
              <w:rPr>
                <w:rFonts w:cs="Times New Roman"/>
              </w:rPr>
              <w:t>geomorphological controls are re-instated possibly consistent with</w:t>
            </w:r>
            <w:r w:rsidRPr="003B09F5">
              <w:rPr>
                <w:rFonts w:cs="Times New Roman"/>
              </w:rPr>
              <w:t xml:space="preserve"> the existing threshold (5.9 mAHD)</w:t>
            </w:r>
            <w:commentRangeEnd w:id="234"/>
            <w:r w:rsidR="003C668E">
              <w:rPr>
                <w:rStyle w:val="CommentReference"/>
                <w:rFonts w:asciiTheme="minorHAnsi" w:hAnsiTheme="minorHAnsi"/>
              </w:rPr>
              <w:commentReference w:id="234"/>
            </w:r>
            <w:r w:rsidRPr="003B09F5">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235" w:name="water-quality-1"/>
    </w:p>
    <w:p w14:paraId="26271FA5" w14:textId="158B60D9" w:rsidR="001D584F" w:rsidRPr="003B09F5" w:rsidRDefault="005D6919">
      <w:pPr>
        <w:pStyle w:val="Heading3"/>
        <w:rPr>
          <w:rFonts w:cs="Times New Roman"/>
        </w:rPr>
      </w:pPr>
      <w:bookmarkStart w:id="236" w:name="_Toc26198101"/>
      <w:r w:rsidRPr="003B09F5">
        <w:rPr>
          <w:rFonts w:cs="Times New Roman"/>
        </w:rPr>
        <w:lastRenderedPageBreak/>
        <w:t>Wa</w:t>
      </w:r>
      <w:commentRangeStart w:id="237"/>
      <w:r w:rsidRPr="003B09F5">
        <w:rPr>
          <w:rFonts w:cs="Times New Roman"/>
        </w:rPr>
        <w:t>ter quality</w:t>
      </w:r>
      <w:bookmarkEnd w:id="235"/>
      <w:bookmarkEnd w:id="236"/>
    </w:p>
    <w:p w14:paraId="26271FA6" w14:textId="14DB510A" w:rsidR="001D584F" w:rsidRPr="003B09F5" w:rsidRDefault="005D6919">
      <w:pPr>
        <w:pStyle w:val="FirstParagraph"/>
        <w:rPr>
          <w:rFonts w:cs="Times New Roman"/>
        </w:rPr>
      </w:pPr>
      <w:r w:rsidRPr="003B09F5">
        <w:rPr>
          <w:rFonts w:cs="Times New Roman"/>
        </w:rPr>
        <w:t xml:space="preserve">Lake Yonderup has the lowest nutrient levels of all the monitored wetlands on the Gnangara Mound (Judd and Horwitz, </w:t>
      </w:r>
      <w:hyperlink w:anchor="ref-Judd2019">
        <w:r w:rsidRPr="003B09F5">
          <w:rPr>
            <w:rStyle w:val="Hyperlink"/>
            <w:rFonts w:cs="Times New Roman"/>
            <w:color w:val="auto"/>
          </w:rPr>
          <w:t>2019</w:t>
        </w:r>
      </w:hyperlink>
      <w:r w:rsidRPr="003B09F5">
        <w:rPr>
          <w:rFonts w:cs="Times New Roman"/>
        </w:rPr>
        <w:t>)</w:t>
      </w:r>
      <w:ins w:id="238" w:author="Natasha Del Borrello" w:date="2019-12-09T15:43:00Z">
        <w:r w:rsidR="003C668E">
          <w:rPr>
            <w:rFonts w:cs="Times New Roman"/>
          </w:rPr>
          <w:t xml:space="preserve">. </w:t>
        </w:r>
      </w:ins>
      <w:del w:id="239" w:author="Natasha Del Borrello" w:date="2019-12-09T15:43:00Z">
        <w:r w:rsidRPr="003B09F5" w:rsidDel="003C668E">
          <w:rPr>
            <w:rFonts w:cs="Times New Roman"/>
          </w:rPr>
          <w:delText>,</w:delText>
        </w:r>
      </w:del>
      <w:r w:rsidRPr="003B09F5">
        <w:rPr>
          <w:rFonts w:cs="Times New Roman"/>
        </w:rPr>
        <w:t xml:space="preserve"> </w:t>
      </w:r>
      <w:ins w:id="240" w:author="Natasha Del Borrello" w:date="2019-12-09T15:43:00Z">
        <w:r w:rsidR="003C668E">
          <w:rPr>
            <w:rFonts w:cs="Times New Roman"/>
          </w:rPr>
          <w:t>H</w:t>
        </w:r>
      </w:ins>
      <w:del w:id="241" w:author="Natasha Del Borrello" w:date="2019-12-09T15:43:00Z">
        <w:r w:rsidRPr="003B09F5" w:rsidDel="003C668E">
          <w:rPr>
            <w:rFonts w:cs="Times New Roman"/>
          </w:rPr>
          <w:delText>h</w:delText>
        </w:r>
      </w:del>
      <w:r w:rsidRPr="003B09F5">
        <w:rPr>
          <w:rFonts w:cs="Times New Roman"/>
        </w:rPr>
        <w:t xml:space="preserve">owever, the most recent observations for </w:t>
      </w:r>
      <w:r w:rsidR="00725A14">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237"/>
      <w:r w:rsidR="00A97807">
        <w:rPr>
          <w:rStyle w:val="CommentReference"/>
          <w:rFonts w:asciiTheme="minorHAnsi" w:hAnsiTheme="minorHAnsi"/>
        </w:rPr>
        <w:commentReference w:id="237"/>
      </w:r>
    </w:p>
    <w:p w14:paraId="26271FA7" w14:textId="77777777" w:rsidR="001D584F" w:rsidRPr="003B09F5" w:rsidRDefault="005D6919">
      <w:pPr>
        <w:pStyle w:val="Heading3"/>
        <w:rPr>
          <w:rFonts w:cs="Times New Roman"/>
        </w:rPr>
      </w:pPr>
      <w:bookmarkStart w:id="242" w:name="vegetation-dynamics-2"/>
      <w:bookmarkStart w:id="243" w:name="_Toc26198102"/>
      <w:r w:rsidRPr="003B09F5">
        <w:rPr>
          <w:rFonts w:cs="Times New Roman"/>
        </w:rPr>
        <w:t>Vegetation dynamics</w:t>
      </w:r>
      <w:bookmarkEnd w:id="242"/>
      <w:bookmarkEnd w:id="243"/>
    </w:p>
    <w:p w14:paraId="26271FA8" w14:textId="46241453" w:rsidR="001D584F" w:rsidRPr="003B09F5" w:rsidRDefault="005D6919">
      <w:pPr>
        <w:pStyle w:val="FirstParagraph"/>
        <w:rPr>
          <w:rFonts w:cs="Times New Roman"/>
        </w:rPr>
      </w:pPr>
      <w:r w:rsidRPr="003B09F5">
        <w:rPr>
          <w:rFonts w:cs="Times New Roman"/>
        </w:rPr>
        <w:t xml:space="preserve">The vegetation </w:t>
      </w:r>
      <w:r w:rsidR="0097711D" w:rsidRPr="003B09F5">
        <w:rPr>
          <w:rFonts w:cs="Times New Roman"/>
        </w:rPr>
        <w:t>transect</w:t>
      </w:r>
      <w:r w:rsidRPr="003B09F5">
        <w:rPr>
          <w:rFonts w:cs="Times New Roman"/>
        </w:rPr>
        <w:t xml:space="preserve">, established in 1997, 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sidR="002C73E7">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w:t>
      </w:r>
      <w:del w:id="244" w:author="Natasha Del Borrello" w:date="2019-12-09T15:44:00Z">
        <w:r w:rsidRPr="003B09F5" w:rsidDel="003C668E">
          <w:rPr>
            <w:rFonts w:cs="Times New Roman"/>
          </w:rPr>
          <w:delText>’</w:delText>
        </w:r>
      </w:del>
      <w:r w:rsidRPr="003B09F5">
        <w:rPr>
          <w:rFonts w:cs="Times New Roman"/>
        </w:rPr>
        <w:t>s (</w:t>
      </w:r>
      <w:r w:rsidR="00DD1629">
        <w:rPr>
          <w:rFonts w:cs="Times New Roman"/>
        </w:rPr>
        <w:fldChar w:fldCharType="begin"/>
      </w:r>
      <w:r w:rsidR="00DD1629">
        <w:rPr>
          <w:rFonts w:cs="Times New Roman"/>
        </w:rPr>
        <w:instrText xml:space="preserve"> REF _Ref25919390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15</w:t>
      </w:r>
      <w:r w:rsidR="00DD1629">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245"/>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ins w:id="246" w:author="Natasha Del Borrello" w:date="2019-12-09T15:45:00Z">
        <w:r w:rsidR="003C668E">
          <w:rPr>
            <w:rFonts w:cs="Times New Roman"/>
          </w:rPr>
          <w:t>ed</w:t>
        </w:r>
      </w:ins>
      <w:r w:rsidRPr="003B09F5">
        <w:rPr>
          <w:rFonts w:cs="Times New Roman"/>
        </w:rPr>
        <w:t xml:space="preserve"> low water levels or further declining groundwater</w:t>
      </w:r>
      <w:ins w:id="247" w:author="Natasha Del Borrello" w:date="2019-12-09T15:45:00Z">
        <w:r w:rsidR="003C668E">
          <w:rPr>
            <w:rFonts w:cs="Times New Roman"/>
          </w:rPr>
          <w:t xml:space="preserve"> levels</w:t>
        </w:r>
      </w:ins>
      <w:del w:id="248" w:author="Natasha Del Borrello" w:date="2019-12-09T15:45:00Z">
        <w:r w:rsidRPr="003B09F5" w:rsidDel="003C668E">
          <w:rPr>
            <w:rFonts w:cs="Times New Roman"/>
          </w:rPr>
          <w:delText>s</w:delText>
        </w:r>
      </w:del>
      <w:r w:rsidRPr="003B09F5">
        <w:rPr>
          <w:rFonts w:cs="Times New Roman"/>
        </w:rPr>
        <w:t xml:space="preserve"> (</w:t>
      </w:r>
      <w:commentRangeEnd w:id="245"/>
      <w:r w:rsidR="00A97807">
        <w:rPr>
          <w:rStyle w:val="CommentReference"/>
          <w:rFonts w:asciiTheme="minorHAnsi" w:hAnsiTheme="minorHAnsi"/>
        </w:rPr>
        <w:commentReference w:id="245"/>
      </w:r>
      <w:r w:rsidR="00DD1629">
        <w:rPr>
          <w:rFonts w:cs="Times New Roman"/>
        </w:rPr>
        <w:fldChar w:fldCharType="begin"/>
      </w:r>
      <w:r w:rsidR="00DD1629">
        <w:rPr>
          <w:rFonts w:cs="Times New Roman"/>
        </w:rPr>
        <w:instrText xml:space="preserve"> REF _Ref25919403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16</w:t>
      </w:r>
      <w:r w:rsidR="00DD1629">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Melaleuca rhaphiophylla</w:t>
      </w:r>
      <w:r w:rsidRPr="003B09F5">
        <w:rPr>
          <w:rFonts w:cs="Times New Roman"/>
        </w:rPr>
        <w:t xml:space="preserve"> are unhealthy.</w:t>
      </w:r>
    </w:p>
    <w:p w14:paraId="26271FA9" w14:textId="0B05980B" w:rsidR="001D584F" w:rsidRPr="003B09F5" w:rsidRDefault="005D6919">
      <w:pPr>
        <w:pStyle w:val="Heading3"/>
        <w:rPr>
          <w:rFonts w:cs="Times New Roman"/>
        </w:rPr>
      </w:pPr>
      <w:bookmarkStart w:id="249" w:name="aquatic-macroinvertebrate-community"/>
      <w:bookmarkStart w:id="250" w:name="_Toc26198103"/>
      <w:r w:rsidRPr="003B09F5">
        <w:rPr>
          <w:rFonts w:cs="Times New Roman"/>
        </w:rPr>
        <w:t xml:space="preserve">Aquatic </w:t>
      </w:r>
      <w:bookmarkEnd w:id="249"/>
      <w:r w:rsidR="007D0E4C">
        <w:rPr>
          <w:rFonts w:cs="Times New Roman"/>
        </w:rPr>
        <w:t>invertebrates</w:t>
      </w:r>
      <w:bookmarkEnd w:id="250"/>
    </w:p>
    <w:p w14:paraId="26271FAA" w14:textId="63966A7A" w:rsidR="001D584F" w:rsidRPr="003B09F5" w:rsidRDefault="005D6919">
      <w:pPr>
        <w:pStyle w:val="FirstParagraph"/>
        <w:rPr>
          <w:rFonts w:cs="Times New Roman"/>
        </w:rPr>
      </w:pPr>
      <w:r w:rsidRPr="003B09F5">
        <w:rPr>
          <w:rFonts w:cs="Times New Roman"/>
        </w:rPr>
        <w:t>Taxonomic richness of the macroinvertebrate assemblage in Lake Yonderup has been declining since 2012 (</w:t>
      </w:r>
      <w:r w:rsidR="00DD1629">
        <w:rPr>
          <w:rFonts w:cs="Times New Roman"/>
        </w:rPr>
        <w:fldChar w:fldCharType="begin"/>
      </w:r>
      <w:r w:rsidR="00DD1629">
        <w:rPr>
          <w:rFonts w:cs="Times New Roman"/>
        </w:rPr>
        <w:instrText xml:space="preserve"> REF _Ref25919414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17</w:t>
      </w:r>
      <w:r w:rsidR="00DD1629">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sidR="00DD1629">
        <w:rPr>
          <w:rFonts w:cs="Times New Roman"/>
        </w:rPr>
        <w:fldChar w:fldCharType="begin"/>
      </w:r>
      <w:r w:rsidR="00DD1629">
        <w:rPr>
          <w:rFonts w:cs="Times New Roman"/>
        </w:rPr>
        <w:instrText xml:space="preserve"> REF _Ref25919421 \h </w:instrText>
      </w:r>
      <w:r w:rsidR="00DD1629">
        <w:rPr>
          <w:rFonts w:cs="Times New Roman"/>
        </w:rPr>
      </w:r>
      <w:r w:rsidR="00DD1629">
        <w:rPr>
          <w:rFonts w:cs="Times New Roman"/>
        </w:rPr>
        <w:fldChar w:fldCharType="separate"/>
      </w:r>
      <w:r w:rsidR="00E3659C" w:rsidRPr="003B09F5">
        <w:rPr>
          <w:rFonts w:cs="Times New Roman"/>
        </w:rPr>
        <w:t xml:space="preserve">Figure </w:t>
      </w:r>
      <w:r w:rsidR="00E3659C">
        <w:rPr>
          <w:rFonts w:cs="Times New Roman"/>
          <w:noProof/>
        </w:rPr>
        <w:t>18</w:t>
      </w:r>
      <w:r w:rsidR="00DD1629">
        <w:rPr>
          <w:rFonts w:cs="Times New Roman"/>
        </w:rPr>
        <w:fldChar w:fldCharType="end"/>
      </w:r>
      <w:r w:rsidRPr="003B09F5">
        <w:rPr>
          <w:rFonts w:cs="Times New Roman"/>
        </w:rPr>
        <w:t xml:space="preserve">). Many taxa are not recorded every year, or are absent for periods, such as Ceinidae, Oligochaeta and Orthocladiinae. Other taxa have declined, or perhaps become locally extinct, including </w:t>
      </w:r>
      <w:r w:rsidR="00725A14">
        <w:rPr>
          <w:rFonts w:cs="Times New Roman"/>
        </w:rPr>
        <w:t xml:space="preserve">the beetle families of </w:t>
      </w:r>
      <w:r w:rsidRPr="003B09F5">
        <w:rPr>
          <w:rFonts w:cs="Times New Roman"/>
        </w:rPr>
        <w:t xml:space="preserve">Dytiscidae and Hydrophilidae. </w:t>
      </w:r>
      <w:r w:rsidR="00446042">
        <w:rPr>
          <w:rFonts w:cs="Times New Roman"/>
        </w:rPr>
        <w:t>Three families of damselflies have not been recorded in spring families in about the last decade.</w:t>
      </w:r>
      <w:r w:rsidR="000F73DE">
        <w:rPr>
          <w:rFonts w:cs="Times New Roman"/>
        </w:rPr>
        <w:t xml:space="preserve"> </w:t>
      </w:r>
      <w:r w:rsidRPr="003B09F5">
        <w:rPr>
          <w:rFonts w:cs="Times New Roman"/>
        </w:rPr>
        <w:t>Chironominae, Cyclopoida, Cyprididae and Leptoceridae have been recorded in nearly every sampling event at Lake Yonderup.</w:t>
      </w:r>
    </w:p>
    <w:p w14:paraId="738CCBF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1" wp14:editId="5A38FA17">
            <wp:extent cx="5676900" cy="5334000"/>
            <wp:effectExtent l="0" t="0" r="0" b="0"/>
            <wp:docPr id="16" name="Picture" descr="Surface water levels recorded at staff gauge 6162565 for Lake Yonder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7"/>
                    <a:stretch>
                      <a:fillRect/>
                    </a:stretch>
                  </pic:blipFill>
                  <pic:spPr bwMode="auto">
                    <a:xfrm>
                      <a:off x="0" y="0"/>
                      <a:ext cx="5677523" cy="5334585"/>
                    </a:xfrm>
                    <a:prstGeom prst="rect">
                      <a:avLst/>
                    </a:prstGeom>
                    <a:noFill/>
                    <a:ln w="9525">
                      <a:noFill/>
                      <a:headEnd/>
                      <a:tailEnd/>
                    </a:ln>
                  </pic:spPr>
                </pic:pic>
              </a:graphicData>
            </a:graphic>
          </wp:inline>
        </w:drawing>
      </w:r>
    </w:p>
    <w:p w14:paraId="26271FAC" w14:textId="14521EB8" w:rsidR="001D584F" w:rsidRPr="003B09F5" w:rsidRDefault="009B710F" w:rsidP="009B710F">
      <w:pPr>
        <w:pStyle w:val="Caption"/>
        <w:rPr>
          <w:rFonts w:ascii="Times New Roman" w:hAnsi="Times New Roman" w:cs="Times New Roman"/>
        </w:rPr>
      </w:pPr>
      <w:bookmarkStart w:id="251"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14</w:t>
      </w:r>
      <w:r w:rsidRPr="003B09F5">
        <w:rPr>
          <w:rFonts w:ascii="Times New Roman" w:hAnsi="Times New Roman" w:cs="Times New Roman"/>
        </w:rPr>
        <w:fldChar w:fldCharType="end"/>
      </w:r>
      <w:bookmarkEnd w:id="251"/>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6162565 for Lake Yonderup.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09087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5" wp14:editId="5C49DA9E">
            <wp:extent cx="4311650" cy="3130550"/>
            <wp:effectExtent l="0" t="0" r="0" b="0"/>
            <wp:docPr id="18" name="Picture" descr="Unconstrained ordination based on the latent variable model for each surveyed year for Lake Yonde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28"/>
                    <a:stretch>
                      <a:fillRect/>
                    </a:stretch>
                  </pic:blipFill>
                  <pic:spPr bwMode="auto">
                    <a:xfrm>
                      <a:off x="0" y="0"/>
                      <a:ext cx="4312121" cy="3130892"/>
                    </a:xfrm>
                    <a:prstGeom prst="rect">
                      <a:avLst/>
                    </a:prstGeom>
                    <a:noFill/>
                    <a:ln w="9525">
                      <a:noFill/>
                      <a:headEnd/>
                      <a:tailEnd/>
                    </a:ln>
                  </pic:spPr>
                </pic:pic>
              </a:graphicData>
            </a:graphic>
          </wp:inline>
        </w:drawing>
      </w:r>
    </w:p>
    <w:p w14:paraId="26271FB0" w14:textId="4200E90A" w:rsidR="001D584F" w:rsidRPr="003B09F5" w:rsidRDefault="009B710F" w:rsidP="009B710F">
      <w:pPr>
        <w:pStyle w:val="Caption"/>
        <w:rPr>
          <w:rFonts w:ascii="Times New Roman" w:hAnsi="Times New Roman" w:cs="Times New Roman"/>
        </w:rPr>
      </w:pPr>
      <w:bookmarkStart w:id="252"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15</w:t>
      </w:r>
      <w:r w:rsidRPr="003B09F5">
        <w:rPr>
          <w:rFonts w:ascii="Times New Roman" w:hAnsi="Times New Roman" w:cs="Times New Roman"/>
        </w:rPr>
        <w:fldChar w:fldCharType="end"/>
      </w:r>
      <w:bookmarkEnd w:id="25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Yonderup. Plots are represented as different colours and consecutive years are joined by a line with first and last survey years labeled.</w:t>
      </w:r>
    </w:p>
    <w:p w14:paraId="7EB290A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07" wp14:editId="3086B71B">
            <wp:extent cx="4267200" cy="3130550"/>
            <wp:effectExtent l="0" t="0" r="0" b="0"/>
            <wp:docPr id="19" name="Picture"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29"/>
                    <a:stretch>
                      <a:fillRect/>
                    </a:stretch>
                  </pic:blipFill>
                  <pic:spPr bwMode="auto">
                    <a:xfrm>
                      <a:off x="0" y="0"/>
                      <a:ext cx="4267667" cy="3130893"/>
                    </a:xfrm>
                    <a:prstGeom prst="rect">
                      <a:avLst/>
                    </a:prstGeom>
                    <a:noFill/>
                    <a:ln w="9525">
                      <a:noFill/>
                      <a:headEnd/>
                      <a:tailEnd/>
                    </a:ln>
                  </pic:spPr>
                </pic:pic>
              </a:graphicData>
            </a:graphic>
          </wp:inline>
        </w:drawing>
      </w:r>
    </w:p>
    <w:p w14:paraId="26271FB2" w14:textId="1C0DADEF" w:rsidR="001D584F" w:rsidRPr="003B09F5" w:rsidRDefault="009B710F" w:rsidP="009B710F">
      <w:pPr>
        <w:pStyle w:val="Caption"/>
        <w:rPr>
          <w:rFonts w:ascii="Times New Roman" w:hAnsi="Times New Roman" w:cs="Times New Roman"/>
        </w:rPr>
      </w:pPr>
      <w:bookmarkStart w:id="253"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16</w:t>
      </w:r>
      <w:r w:rsidRPr="003B09F5">
        <w:rPr>
          <w:rFonts w:ascii="Times New Roman" w:hAnsi="Times New Roman" w:cs="Times New Roman"/>
        </w:rPr>
        <w:fldChar w:fldCharType="end"/>
      </w:r>
      <w:bookmarkEnd w:id="253"/>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Yonderup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5F0C749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9" wp14:editId="2CC6E91A">
            <wp:extent cx="4127500" cy="2832100"/>
            <wp:effectExtent l="0" t="0" r="6350" b="6350"/>
            <wp:docPr id="20" name="Picture" descr="Richness of aquatic invertebrate families for each year at Lake Yonder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30"/>
                    <a:stretch>
                      <a:fillRect/>
                    </a:stretch>
                  </pic:blipFill>
                  <pic:spPr bwMode="auto">
                    <a:xfrm>
                      <a:off x="0" y="0"/>
                      <a:ext cx="4127951" cy="2832409"/>
                    </a:xfrm>
                    <a:prstGeom prst="rect">
                      <a:avLst/>
                    </a:prstGeom>
                    <a:noFill/>
                    <a:ln w="9525">
                      <a:noFill/>
                      <a:headEnd/>
                      <a:tailEnd/>
                    </a:ln>
                  </pic:spPr>
                </pic:pic>
              </a:graphicData>
            </a:graphic>
          </wp:inline>
        </w:drawing>
      </w:r>
    </w:p>
    <w:p w14:paraId="26271FB4" w14:textId="21AF4522" w:rsidR="001D584F" w:rsidRPr="003B09F5" w:rsidRDefault="009B710F" w:rsidP="009B710F">
      <w:pPr>
        <w:pStyle w:val="Caption"/>
        <w:rPr>
          <w:rFonts w:ascii="Times New Roman" w:hAnsi="Times New Roman" w:cs="Times New Roman"/>
        </w:rPr>
      </w:pPr>
      <w:bookmarkStart w:id="254"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17</w:t>
      </w:r>
      <w:r w:rsidRPr="003B09F5">
        <w:rPr>
          <w:rFonts w:ascii="Times New Roman" w:hAnsi="Times New Roman" w:cs="Times New Roman"/>
        </w:rPr>
        <w:fldChar w:fldCharType="end"/>
      </w:r>
      <w:bookmarkEnd w:id="254"/>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Yonderup.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75DFE666"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0B" wp14:editId="290CA983">
            <wp:extent cx="4273550" cy="3219450"/>
            <wp:effectExtent l="0" t="0" r="0" b="0"/>
            <wp:docPr id="21" name="Picture" descr="Unconstrained ordination based on invertebrate data for each surveyed year for Lake Yonder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31"/>
                    <a:stretch>
                      <a:fillRect/>
                    </a:stretch>
                  </pic:blipFill>
                  <pic:spPr bwMode="auto">
                    <a:xfrm>
                      <a:off x="0" y="0"/>
                      <a:ext cx="4274015" cy="3219800"/>
                    </a:xfrm>
                    <a:prstGeom prst="rect">
                      <a:avLst/>
                    </a:prstGeom>
                    <a:noFill/>
                    <a:ln w="9525">
                      <a:noFill/>
                      <a:headEnd/>
                      <a:tailEnd/>
                    </a:ln>
                  </pic:spPr>
                </pic:pic>
              </a:graphicData>
            </a:graphic>
          </wp:inline>
        </w:drawing>
      </w:r>
    </w:p>
    <w:p w14:paraId="26271FB6" w14:textId="1023C1D9" w:rsidR="001D584F" w:rsidRPr="003B09F5" w:rsidRDefault="009B710F" w:rsidP="009B710F">
      <w:pPr>
        <w:pStyle w:val="Caption"/>
        <w:rPr>
          <w:rFonts w:ascii="Times New Roman" w:hAnsi="Times New Roman" w:cs="Times New Roman"/>
        </w:rPr>
      </w:pPr>
      <w:bookmarkStart w:id="255" w:name="_Ref25919421"/>
      <w:commentRangeStart w:id="2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18</w:t>
      </w:r>
      <w:r w:rsidRPr="003B09F5">
        <w:rPr>
          <w:rFonts w:ascii="Times New Roman" w:hAnsi="Times New Roman" w:cs="Times New Roman"/>
        </w:rPr>
        <w:fldChar w:fldCharType="end"/>
      </w:r>
      <w:bookmarkEnd w:id="255"/>
      <w:r w:rsidRPr="003B09F5">
        <w:rPr>
          <w:rFonts w:ascii="Times New Roman" w:hAnsi="Times New Roman" w:cs="Times New Roman"/>
        </w:rPr>
        <w:t xml:space="preserve"> </w:t>
      </w:r>
      <w:commentRangeEnd w:id="256"/>
      <w:r w:rsidR="007955CA">
        <w:rPr>
          <w:rStyle w:val="CommentReference"/>
        </w:rPr>
        <w:commentReference w:id="256"/>
      </w:r>
      <w:r w:rsidR="005D6919"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32FBA3D3" w14:textId="77777777" w:rsidR="00590956" w:rsidRPr="003B09F5" w:rsidRDefault="00590956">
      <w:pPr>
        <w:rPr>
          <w:rFonts w:ascii="Times New Roman" w:eastAsiaTheme="majorEastAsia" w:hAnsi="Times New Roman" w:cs="Times New Roman"/>
          <w:b/>
          <w:bCs/>
          <w:sz w:val="32"/>
          <w:szCs w:val="32"/>
        </w:rPr>
      </w:pPr>
      <w:bookmarkStart w:id="257" w:name="lake-joondalup"/>
      <w:r w:rsidRPr="003B09F5">
        <w:rPr>
          <w:rFonts w:ascii="Times New Roman" w:hAnsi="Times New Roman" w:cs="Times New Roman"/>
        </w:rPr>
        <w:br w:type="page"/>
      </w:r>
    </w:p>
    <w:p w14:paraId="26271FB7" w14:textId="21DCE9A2" w:rsidR="001D584F" w:rsidRPr="003B09F5" w:rsidRDefault="005D6919">
      <w:pPr>
        <w:pStyle w:val="Heading2"/>
        <w:rPr>
          <w:rFonts w:cs="Times New Roman"/>
        </w:rPr>
      </w:pPr>
      <w:bookmarkStart w:id="258" w:name="_Toc26198104"/>
      <w:r w:rsidRPr="003B09F5">
        <w:rPr>
          <w:rFonts w:cs="Times New Roman"/>
        </w:rPr>
        <w:lastRenderedPageBreak/>
        <w:t>Lake Joondalup</w:t>
      </w:r>
      <w:bookmarkEnd w:id="257"/>
      <w:bookmarkEnd w:id="258"/>
    </w:p>
    <w:p w14:paraId="26271FB8" w14:textId="1C7FC91A"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259" w:name="hydrology-3"/>
      <w:bookmarkStart w:id="260" w:name="_Toc26198105"/>
      <w:r w:rsidRPr="003B09F5">
        <w:rPr>
          <w:rFonts w:cs="Times New Roman"/>
        </w:rPr>
        <w:t>Hydrology</w:t>
      </w:r>
      <w:bookmarkEnd w:id="259"/>
      <w:bookmarkEnd w:id="260"/>
    </w:p>
    <w:p w14:paraId="26271FBA" w14:textId="04C39566"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E3659C" w:rsidRPr="003B09F5">
        <w:rPr>
          <w:rFonts w:cs="Times New Roman"/>
        </w:rPr>
        <w:t xml:space="preserve">Figure </w:t>
      </w:r>
      <w:r w:rsidR="00E3659C">
        <w:rPr>
          <w:rFonts w:cs="Times New Roman"/>
          <w:noProof/>
        </w:rPr>
        <w:t>19</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E3659C">
        <w:t xml:space="preserve">Table </w:t>
      </w:r>
      <w:r w:rsidR="00E3659C">
        <w:rPr>
          <w:noProof/>
        </w:rPr>
        <w:t>8</w:t>
      </w:r>
      <w:r w:rsidR="0041346D">
        <w:rPr>
          <w:rFonts w:cs="Times New Roman"/>
        </w:rPr>
        <w:fldChar w:fldCharType="end"/>
      </w:r>
      <w:r w:rsidRPr="003B09F5">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0B022D21" w:rsidR="008D67BE" w:rsidRDefault="008D67BE" w:rsidP="008D67BE">
      <w:pPr>
        <w:pStyle w:val="Caption"/>
        <w:keepNext/>
      </w:pPr>
      <w:bookmarkStart w:id="261" w:name="_Ref25921699"/>
      <w:r>
        <w:t xml:space="preserve">Table </w:t>
      </w:r>
      <w:fldSimple w:instr=" SEQ Table \* ARABIC ">
        <w:r w:rsidR="00E3659C">
          <w:rPr>
            <w:noProof/>
          </w:rPr>
          <w:t>8</w:t>
        </w:r>
      </w:fldSimple>
      <w:bookmarkEnd w:id="26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14:paraId="68CF9209" w14:textId="77777777" w:rsidTr="007C2274">
        <w:tc>
          <w:tcPr>
            <w:tcW w:w="1989" w:type="dxa"/>
          </w:tcPr>
          <w:p w14:paraId="359F78B4" w14:textId="77777777" w:rsidR="008D67BE" w:rsidRDefault="008D67BE" w:rsidP="00376A55">
            <w:pPr>
              <w:pStyle w:val="BodyText"/>
            </w:pPr>
            <w:r>
              <w:t>Period</w:t>
            </w:r>
          </w:p>
        </w:tc>
        <w:tc>
          <w:tcPr>
            <w:tcW w:w="2051" w:type="dxa"/>
          </w:tcPr>
          <w:p w14:paraId="41E65C2B" w14:textId="77777777" w:rsidR="008D67BE" w:rsidRPr="00016946" w:rsidRDefault="008D67BE" w:rsidP="000F73DE">
            <w:pPr>
              <w:pStyle w:val="BodyText"/>
              <w:spacing w:before="120" w:after="120"/>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0F73DE">
            <w:pPr>
              <w:pStyle w:val="BodyText"/>
              <w:spacing w:before="120" w:after="120"/>
            </w:pPr>
            <w:r w:rsidRPr="00016946">
              <w:rPr>
                <w:lang w:val="en-AU"/>
              </w:rPr>
              <w:t>level (mAHD)</w:t>
            </w:r>
          </w:p>
        </w:tc>
        <w:tc>
          <w:tcPr>
            <w:tcW w:w="1909" w:type="dxa"/>
          </w:tcPr>
          <w:p w14:paraId="43A5292D" w14:textId="77777777" w:rsidR="008D67BE" w:rsidRPr="00016946" w:rsidRDefault="008D67BE" w:rsidP="000F73DE">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0F73DE">
            <w:pPr>
              <w:pStyle w:val="BodyText"/>
              <w:spacing w:before="120" w:after="120"/>
            </w:pPr>
            <w:r w:rsidRPr="00016946">
              <w:rPr>
                <w:lang w:val="en-AU"/>
              </w:rPr>
              <w:t>level (mAHD)</w:t>
            </w:r>
          </w:p>
        </w:tc>
        <w:tc>
          <w:tcPr>
            <w:tcW w:w="1559" w:type="dxa"/>
          </w:tcPr>
          <w:p w14:paraId="7B2D7DB2" w14:textId="77777777" w:rsidR="008D67BE" w:rsidRDefault="008D67BE" w:rsidP="00376A55">
            <w:pPr>
              <w:pStyle w:val="BodyText"/>
            </w:pPr>
            <w:r>
              <w:t>Mean seasonal change (m)</w:t>
            </w:r>
          </w:p>
        </w:tc>
        <w:tc>
          <w:tcPr>
            <w:tcW w:w="1843" w:type="dxa"/>
          </w:tcPr>
          <w:p w14:paraId="1B3C066F" w14:textId="77777777" w:rsidR="008D67BE" w:rsidRDefault="008D67BE" w:rsidP="00376A55">
            <w:pPr>
              <w:pStyle w:val="BodyText"/>
            </w:pPr>
            <w:r>
              <w:t>Mean max to min (days)</w:t>
            </w:r>
          </w:p>
        </w:tc>
      </w:tr>
      <w:tr w:rsidR="008D67BE" w14:paraId="356164D1" w14:textId="77777777" w:rsidTr="007C2274">
        <w:tc>
          <w:tcPr>
            <w:tcW w:w="1989" w:type="dxa"/>
          </w:tcPr>
          <w:p w14:paraId="7E224892" w14:textId="77777777" w:rsidR="008D67BE" w:rsidRDefault="008D67BE" w:rsidP="000F73DE">
            <w:pPr>
              <w:pStyle w:val="BodyText"/>
              <w:jc w:val="center"/>
            </w:pPr>
            <w:r>
              <w:t>08/1994 – 07/1999</w:t>
            </w:r>
          </w:p>
        </w:tc>
        <w:tc>
          <w:tcPr>
            <w:tcW w:w="2051" w:type="dxa"/>
          </w:tcPr>
          <w:p w14:paraId="0446F910" w14:textId="7402ED37" w:rsidR="008D67BE" w:rsidRDefault="00D22E63" w:rsidP="000F73DE">
            <w:pPr>
              <w:pStyle w:val="BodyText"/>
              <w:jc w:val="center"/>
            </w:pPr>
            <w:r>
              <w:t>17.2</w:t>
            </w:r>
            <w:r w:rsidR="008D67BE">
              <w:t xml:space="preserve"> (</w:t>
            </w:r>
            <w:r>
              <w:t>Sep</w:t>
            </w:r>
            <w:r w:rsidR="008D67BE">
              <w:t>)</w:t>
            </w:r>
          </w:p>
        </w:tc>
        <w:tc>
          <w:tcPr>
            <w:tcW w:w="1909" w:type="dxa"/>
          </w:tcPr>
          <w:p w14:paraId="31CD7D35" w14:textId="041645C0" w:rsidR="008D67BE" w:rsidRDefault="00D22E63" w:rsidP="000F73DE">
            <w:pPr>
              <w:pStyle w:val="BodyText"/>
              <w:jc w:val="center"/>
            </w:pPr>
            <w:r>
              <w:t>16.2</w:t>
            </w:r>
            <w:r w:rsidR="008D67BE">
              <w:t xml:space="preserve"> (</w:t>
            </w:r>
            <w:r>
              <w:t>Apr</w:t>
            </w:r>
            <w:r w:rsidR="008D67BE">
              <w:t>)</w:t>
            </w:r>
          </w:p>
        </w:tc>
        <w:tc>
          <w:tcPr>
            <w:tcW w:w="1559" w:type="dxa"/>
          </w:tcPr>
          <w:p w14:paraId="33491C0B" w14:textId="024913DA" w:rsidR="008D67BE" w:rsidRDefault="00D22E63" w:rsidP="000F73DE">
            <w:pPr>
              <w:pStyle w:val="BodyText"/>
              <w:jc w:val="center"/>
            </w:pPr>
            <w:r>
              <w:t>0.96</w:t>
            </w:r>
          </w:p>
        </w:tc>
        <w:tc>
          <w:tcPr>
            <w:tcW w:w="1843" w:type="dxa"/>
          </w:tcPr>
          <w:p w14:paraId="16C597E8" w14:textId="3EE13C40" w:rsidR="008D67BE" w:rsidRDefault="00D22E63" w:rsidP="000F73DE">
            <w:pPr>
              <w:pStyle w:val="BodyText"/>
              <w:jc w:val="center"/>
            </w:pPr>
            <w:r>
              <w:t>213</w:t>
            </w:r>
          </w:p>
        </w:tc>
      </w:tr>
      <w:tr w:rsidR="008D67BE" w14:paraId="5FC3ACB6" w14:textId="77777777" w:rsidTr="007C2274">
        <w:tc>
          <w:tcPr>
            <w:tcW w:w="1989" w:type="dxa"/>
          </w:tcPr>
          <w:p w14:paraId="74656EFA" w14:textId="77777777" w:rsidR="008D67BE" w:rsidRDefault="008D67BE" w:rsidP="000F73DE">
            <w:pPr>
              <w:pStyle w:val="BodyText"/>
              <w:jc w:val="center"/>
            </w:pPr>
            <w:r>
              <w:t>08/1999 – 07/2004</w:t>
            </w:r>
          </w:p>
        </w:tc>
        <w:tc>
          <w:tcPr>
            <w:tcW w:w="2051" w:type="dxa"/>
          </w:tcPr>
          <w:p w14:paraId="725F70D7" w14:textId="6081022D" w:rsidR="008D67BE" w:rsidRDefault="00D22E63" w:rsidP="000F73DE">
            <w:pPr>
              <w:pStyle w:val="BodyText"/>
              <w:jc w:val="center"/>
            </w:pPr>
            <w:r>
              <w:t>17.0</w:t>
            </w:r>
            <w:r w:rsidR="008D67BE">
              <w:t xml:space="preserve"> (</w:t>
            </w:r>
            <w:r>
              <w:t>Oct</w:t>
            </w:r>
            <w:r w:rsidR="008D67BE">
              <w:t>)</w:t>
            </w:r>
          </w:p>
        </w:tc>
        <w:tc>
          <w:tcPr>
            <w:tcW w:w="1909" w:type="dxa"/>
          </w:tcPr>
          <w:p w14:paraId="5278EA68" w14:textId="0A6D5B08" w:rsidR="008D67BE" w:rsidRDefault="00D22E63" w:rsidP="000F73DE">
            <w:pPr>
              <w:pStyle w:val="BodyText"/>
              <w:jc w:val="center"/>
            </w:pPr>
            <w:r>
              <w:t>16.1</w:t>
            </w:r>
            <w:r w:rsidR="008D67BE">
              <w:t xml:space="preserve"> (</w:t>
            </w:r>
            <w:r>
              <w:t>Apr</w:t>
            </w:r>
            <w:r w:rsidR="008D67BE">
              <w:t>)</w:t>
            </w:r>
          </w:p>
        </w:tc>
        <w:tc>
          <w:tcPr>
            <w:tcW w:w="1559" w:type="dxa"/>
          </w:tcPr>
          <w:p w14:paraId="03C56CD4" w14:textId="7C95B152" w:rsidR="008D67BE" w:rsidRDefault="00D22E63" w:rsidP="000F73DE">
            <w:pPr>
              <w:pStyle w:val="BodyText"/>
              <w:jc w:val="center"/>
            </w:pPr>
            <w:r>
              <w:t>0.92</w:t>
            </w:r>
          </w:p>
        </w:tc>
        <w:tc>
          <w:tcPr>
            <w:tcW w:w="1843" w:type="dxa"/>
          </w:tcPr>
          <w:p w14:paraId="47ECBAB6" w14:textId="4AA57FC2" w:rsidR="008D67BE" w:rsidRDefault="00D22E63" w:rsidP="000F73DE">
            <w:pPr>
              <w:pStyle w:val="BodyText"/>
              <w:jc w:val="center"/>
            </w:pPr>
            <w:r>
              <w:t>179</w:t>
            </w:r>
          </w:p>
        </w:tc>
      </w:tr>
      <w:tr w:rsidR="008D67BE" w14:paraId="126F3EA4" w14:textId="77777777" w:rsidTr="007C2274">
        <w:tc>
          <w:tcPr>
            <w:tcW w:w="1989" w:type="dxa"/>
          </w:tcPr>
          <w:p w14:paraId="70C59EBA" w14:textId="77777777" w:rsidR="008D67BE" w:rsidRDefault="008D67BE" w:rsidP="000F73DE">
            <w:pPr>
              <w:pStyle w:val="BodyText"/>
              <w:jc w:val="center"/>
            </w:pPr>
            <w:r>
              <w:t>08/2004 – 07/2009</w:t>
            </w:r>
          </w:p>
        </w:tc>
        <w:tc>
          <w:tcPr>
            <w:tcW w:w="2051" w:type="dxa"/>
          </w:tcPr>
          <w:p w14:paraId="686732E3" w14:textId="12117979" w:rsidR="008D67BE" w:rsidRDefault="00D22E63" w:rsidP="000F73DE">
            <w:pPr>
              <w:pStyle w:val="BodyText"/>
              <w:jc w:val="center"/>
            </w:pPr>
            <w:r>
              <w:t>16</w:t>
            </w:r>
            <w:r w:rsidR="008D67BE">
              <w:t>.9 (</w:t>
            </w:r>
            <w:r>
              <w:t>Oct</w:t>
            </w:r>
            <w:r w:rsidR="008D67BE">
              <w:t>)</w:t>
            </w:r>
          </w:p>
        </w:tc>
        <w:tc>
          <w:tcPr>
            <w:tcW w:w="1909" w:type="dxa"/>
          </w:tcPr>
          <w:p w14:paraId="5A182F44" w14:textId="634EB8E9" w:rsidR="008D67BE" w:rsidRDefault="00D22E63" w:rsidP="000F73DE">
            <w:pPr>
              <w:pStyle w:val="BodyText"/>
              <w:jc w:val="center"/>
            </w:pPr>
            <w:r>
              <w:t>16.1</w:t>
            </w:r>
            <w:r w:rsidR="008D67BE">
              <w:t xml:space="preserve"> (Apr)</w:t>
            </w:r>
          </w:p>
        </w:tc>
        <w:tc>
          <w:tcPr>
            <w:tcW w:w="1559" w:type="dxa"/>
          </w:tcPr>
          <w:p w14:paraId="6CDA26C2" w14:textId="7013EC7A" w:rsidR="008D67BE" w:rsidRDefault="00D22E63" w:rsidP="000F73DE">
            <w:pPr>
              <w:pStyle w:val="BodyText"/>
              <w:jc w:val="center"/>
            </w:pPr>
            <w:r>
              <w:t>0.79</w:t>
            </w:r>
          </w:p>
        </w:tc>
        <w:tc>
          <w:tcPr>
            <w:tcW w:w="1843" w:type="dxa"/>
          </w:tcPr>
          <w:p w14:paraId="080DBF44" w14:textId="63065C5D" w:rsidR="008D67BE" w:rsidRDefault="00D22E63" w:rsidP="000F73DE">
            <w:pPr>
              <w:pStyle w:val="BodyText"/>
              <w:jc w:val="center"/>
            </w:pPr>
            <w:r>
              <w:t>181</w:t>
            </w:r>
          </w:p>
        </w:tc>
      </w:tr>
      <w:tr w:rsidR="008D67BE" w14:paraId="3631AA00" w14:textId="77777777" w:rsidTr="007C2274">
        <w:tc>
          <w:tcPr>
            <w:tcW w:w="1989" w:type="dxa"/>
          </w:tcPr>
          <w:p w14:paraId="50C2D020" w14:textId="77777777" w:rsidR="008D67BE" w:rsidRDefault="008D67BE" w:rsidP="000F73DE">
            <w:pPr>
              <w:pStyle w:val="BodyText"/>
              <w:jc w:val="center"/>
            </w:pPr>
            <w:r>
              <w:t>08/2009 – 07/2014</w:t>
            </w:r>
          </w:p>
        </w:tc>
        <w:tc>
          <w:tcPr>
            <w:tcW w:w="2051" w:type="dxa"/>
          </w:tcPr>
          <w:p w14:paraId="5CB73E74" w14:textId="0F6000E5" w:rsidR="008D67BE" w:rsidRDefault="00D22E63" w:rsidP="000F73DE">
            <w:pPr>
              <w:pStyle w:val="BodyText"/>
              <w:jc w:val="center"/>
            </w:pPr>
            <w:r>
              <w:t>16</w:t>
            </w:r>
            <w:r w:rsidR="008D67BE">
              <w:t>.9 (</w:t>
            </w:r>
            <w:r>
              <w:t>Oct</w:t>
            </w:r>
            <w:r w:rsidR="008D67BE">
              <w:t>)</w:t>
            </w:r>
          </w:p>
        </w:tc>
        <w:tc>
          <w:tcPr>
            <w:tcW w:w="1909" w:type="dxa"/>
          </w:tcPr>
          <w:p w14:paraId="7CE3D861" w14:textId="5C5C2AC5" w:rsidR="008D67BE" w:rsidRDefault="00D22E63" w:rsidP="000F73DE">
            <w:pPr>
              <w:pStyle w:val="BodyText"/>
              <w:jc w:val="center"/>
            </w:pPr>
            <w:r>
              <w:t>16.1</w:t>
            </w:r>
            <w:r w:rsidR="008D67BE">
              <w:t xml:space="preserve"> (</w:t>
            </w:r>
            <w:r>
              <w:t>Mar</w:t>
            </w:r>
            <w:r w:rsidR="008D67BE">
              <w:t>)</w:t>
            </w:r>
          </w:p>
        </w:tc>
        <w:tc>
          <w:tcPr>
            <w:tcW w:w="1559" w:type="dxa"/>
          </w:tcPr>
          <w:p w14:paraId="4BF10530" w14:textId="5F5061B2" w:rsidR="008D67BE" w:rsidRDefault="00D22E63" w:rsidP="000F73DE">
            <w:pPr>
              <w:pStyle w:val="BodyText"/>
              <w:jc w:val="center"/>
            </w:pPr>
            <w:r>
              <w:t>0.82</w:t>
            </w:r>
          </w:p>
        </w:tc>
        <w:tc>
          <w:tcPr>
            <w:tcW w:w="1843" w:type="dxa"/>
          </w:tcPr>
          <w:p w14:paraId="7860D754" w14:textId="238D525D" w:rsidR="008D67BE" w:rsidRDefault="00D22E63" w:rsidP="000F73DE">
            <w:pPr>
              <w:pStyle w:val="BodyText"/>
              <w:jc w:val="center"/>
            </w:pPr>
            <w:r>
              <w:t>173</w:t>
            </w:r>
          </w:p>
        </w:tc>
      </w:tr>
      <w:tr w:rsidR="008D67BE" w14:paraId="4651934E" w14:textId="77777777" w:rsidTr="007C2274">
        <w:tc>
          <w:tcPr>
            <w:tcW w:w="1989" w:type="dxa"/>
          </w:tcPr>
          <w:p w14:paraId="2A539ED6" w14:textId="77777777" w:rsidR="008D67BE" w:rsidRDefault="008D67BE" w:rsidP="000F73DE">
            <w:pPr>
              <w:pStyle w:val="BodyText"/>
              <w:jc w:val="center"/>
            </w:pPr>
            <w:r>
              <w:t>08/2014 – 07/2019</w:t>
            </w:r>
          </w:p>
        </w:tc>
        <w:tc>
          <w:tcPr>
            <w:tcW w:w="2051" w:type="dxa"/>
          </w:tcPr>
          <w:p w14:paraId="6501539A" w14:textId="76F7BF53" w:rsidR="008D67BE" w:rsidRDefault="00D22E63" w:rsidP="000F73DE">
            <w:pPr>
              <w:pStyle w:val="BodyText"/>
              <w:jc w:val="center"/>
            </w:pPr>
            <w:r>
              <w:t>17.2</w:t>
            </w:r>
            <w:r w:rsidR="008D67BE">
              <w:t xml:space="preserve"> (</w:t>
            </w:r>
            <w:r>
              <w:t>Oct</w:t>
            </w:r>
            <w:r w:rsidR="008D67BE">
              <w:t>)</w:t>
            </w:r>
          </w:p>
        </w:tc>
        <w:tc>
          <w:tcPr>
            <w:tcW w:w="1909" w:type="dxa"/>
          </w:tcPr>
          <w:p w14:paraId="7EF12F4E" w14:textId="5E03BBD4" w:rsidR="008D67BE" w:rsidRDefault="00D22E63" w:rsidP="000F73DE">
            <w:pPr>
              <w:pStyle w:val="BodyText"/>
              <w:jc w:val="center"/>
            </w:pPr>
            <w:r>
              <w:t>16.5</w:t>
            </w:r>
            <w:r w:rsidR="008D67BE">
              <w:t xml:space="preserve"> (</w:t>
            </w:r>
            <w:r>
              <w:t>Apr</w:t>
            </w:r>
            <w:r w:rsidR="008D67BE">
              <w:t>)</w:t>
            </w:r>
          </w:p>
        </w:tc>
        <w:tc>
          <w:tcPr>
            <w:tcW w:w="1559" w:type="dxa"/>
          </w:tcPr>
          <w:p w14:paraId="05B0C6EA" w14:textId="2DF299AD" w:rsidR="008D67BE" w:rsidRDefault="00D22E63" w:rsidP="000F73DE">
            <w:pPr>
              <w:pStyle w:val="BodyText"/>
              <w:jc w:val="center"/>
            </w:pPr>
            <w:r>
              <w:t>0.68</w:t>
            </w:r>
          </w:p>
        </w:tc>
        <w:tc>
          <w:tcPr>
            <w:tcW w:w="1843" w:type="dxa"/>
          </w:tcPr>
          <w:p w14:paraId="69CBB0FC" w14:textId="785CC407" w:rsidR="008D67BE" w:rsidRDefault="00D22E63" w:rsidP="000F73DE">
            <w:pPr>
              <w:pStyle w:val="BodyText"/>
              <w:jc w:val="center"/>
            </w:pPr>
            <w:r>
              <w:t>206</w:t>
            </w:r>
          </w:p>
        </w:tc>
      </w:tr>
    </w:tbl>
    <w:p w14:paraId="1E4B5645" w14:textId="77777777" w:rsidR="008D67BE" w:rsidRPr="008D67BE" w:rsidRDefault="008D67BE" w:rsidP="008D67BE">
      <w:pPr>
        <w:pStyle w:val="BodyText"/>
      </w:pPr>
    </w:p>
    <w:p w14:paraId="26271FBB" w14:textId="77777777" w:rsidR="001D584F" w:rsidRPr="003B09F5" w:rsidRDefault="005D6919">
      <w:pPr>
        <w:pStyle w:val="Heading3"/>
        <w:rPr>
          <w:rFonts w:cs="Times New Roman"/>
        </w:rPr>
      </w:pPr>
      <w:bookmarkStart w:id="262" w:name="site-summary-3"/>
      <w:bookmarkStart w:id="263" w:name="_Toc26198106"/>
      <w:r w:rsidRPr="003B09F5">
        <w:rPr>
          <w:rFonts w:cs="Times New Roman"/>
        </w:rPr>
        <w:t>Site summary</w:t>
      </w:r>
      <w:bookmarkEnd w:id="262"/>
      <w:bookmarkEnd w:id="263"/>
    </w:p>
    <w:p w14:paraId="0FA23A01" w14:textId="7CEC06F5" w:rsidR="000D6675" w:rsidRDefault="005D6919" w:rsidP="000D6675">
      <w:pPr>
        <w:pStyle w:val="FirstParagraph"/>
        <w:sectPr w:rsidR="000D6675" w:rsidSect="000D6675">
          <w:pgSz w:w="12240" w:h="15840"/>
          <w:pgMar w:top="1440" w:right="1440" w:bottom="1440" w:left="1440" w:header="720" w:footer="720" w:gutter="0"/>
          <w:cols w:space="720"/>
          <w:docGrid w:linePitch="326"/>
        </w:sectPr>
      </w:pPr>
      <w:r w:rsidRPr="003B09F5">
        <w:t xml:space="preserve">The </w:t>
      </w:r>
      <w:commentRangeStart w:id="264"/>
      <w:r w:rsidRPr="003B09F5">
        <w:t xml:space="preserve">water levels in the vicinity of Lake Joondalup are expected to increase up to 2.1 m by 2030 from 2013 levels based on the revised groundwater allocations. </w:t>
      </w:r>
      <w:commentRangeEnd w:id="264"/>
      <w:r w:rsidR="00752045">
        <w:rPr>
          <w:rStyle w:val="CommentReference"/>
          <w:rFonts w:asciiTheme="minorHAnsi" w:hAnsiTheme="minorHAnsi"/>
        </w:rPr>
        <w:commentReference w:id="264"/>
      </w:r>
      <w:r w:rsidRPr="003B09F5">
        <w:t xml:space="preserve">This increase in water level will continue the </w:t>
      </w:r>
      <w:del w:id="265" w:author="Natasha Del Borrello" w:date="2019-12-11T11:42:00Z">
        <w:r w:rsidRPr="003B09F5" w:rsidDel="00982843">
          <w:delText xml:space="preserve">increasing </w:delText>
        </w:r>
      </w:del>
      <w:ins w:id="266" w:author="Natasha Del Borrello" w:date="2019-12-11T11:42:00Z">
        <w:r w:rsidR="00982843">
          <w:t>ri</w:t>
        </w:r>
        <w:r w:rsidR="00982843" w:rsidRPr="003B09F5">
          <w:t xml:space="preserve">sing </w:t>
        </w:r>
      </w:ins>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E3659C" w:rsidRPr="003B09F5">
        <w:rPr>
          <w:rFonts w:cs="Times New Roman"/>
        </w:rPr>
        <w:t xml:space="preserve">Table </w:t>
      </w:r>
      <w:r w:rsidR="00E3659C">
        <w:rPr>
          <w:rFonts w:cs="Times New Roman"/>
          <w:noProof/>
        </w:rPr>
        <w:t>9</w:t>
      </w:r>
      <w:r w:rsidR="000D6675">
        <w:fldChar w:fldCharType="end"/>
      </w:r>
      <w:r w:rsidR="00255154">
        <w:t>).</w:t>
      </w:r>
      <w:r w:rsidR="00255154" w:rsidRPr="003B09F5">
        <w:t xml:space="preserve">  The diverse macrophytes inhabiting plot A and B of both transects are likely to persist and continue to provide a rich habitat for aquatic invertebrates. Although important native </w:t>
      </w:r>
      <w:r w:rsidR="00255154" w:rsidRPr="003B09F5">
        <w:lastRenderedPageBreak/>
        <w:t>macrophytes and wetland species are likely to continue at relatively high cover abundances under the future scenario, there are some native species that are likely to decrease in cover abundance or disappear. This group mainly includes Acacia and Banksia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267" w:name="_Ref25921705"/>
    </w:p>
    <w:p w14:paraId="6BF55755" w14:textId="3E243F6E" w:rsidR="000D6675" w:rsidRDefault="000D6675" w:rsidP="009B710F">
      <w:pPr>
        <w:pStyle w:val="TableCaption"/>
        <w:rPr>
          <w:rFonts w:cs="Times New Roman"/>
        </w:rPr>
      </w:pPr>
    </w:p>
    <w:p w14:paraId="2E3506C2" w14:textId="77777777" w:rsidR="00982843" w:rsidRDefault="009B710F" w:rsidP="009B710F">
      <w:pPr>
        <w:pStyle w:val="TableCaption"/>
        <w:rPr>
          <w:ins w:id="268" w:author="Natasha Del Borrello" w:date="2019-12-11T11:48:00Z"/>
          <w:rFonts w:ascii="Times New Roman" w:hAnsi="Times New Roman" w:cs="Times New Roman"/>
        </w:rPr>
      </w:pPr>
      <w:bookmarkStart w:id="269"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9</w:t>
      </w:r>
      <w:r w:rsidRPr="003B09F5">
        <w:rPr>
          <w:rFonts w:ascii="Times New Roman" w:hAnsi="Times New Roman" w:cs="Times New Roman"/>
        </w:rPr>
        <w:fldChar w:fldCharType="end"/>
      </w:r>
      <w:bookmarkEnd w:id="267"/>
      <w:bookmarkEnd w:id="269"/>
      <w:r w:rsidRPr="003B09F5">
        <w:rPr>
          <w:rFonts w:ascii="Times New Roman" w:hAnsi="Times New Roman" w:cs="Times New Roman"/>
        </w:rPr>
        <w:t xml:space="preserve"> Ecological consequences of revised thresholds in terms of </w:t>
      </w:r>
      <w:del w:id="270" w:author="Natasha Del Borrello" w:date="2019-12-09T16:18:00Z">
        <w:r w:rsidRPr="003B09F5" w:rsidDel="00BC0C4D">
          <w:rPr>
            <w:rFonts w:ascii="Times New Roman" w:hAnsi="Times New Roman" w:cs="Times New Roman"/>
          </w:rPr>
          <w:delText>compliance of</w:delText>
        </w:r>
      </w:del>
      <w:ins w:id="271" w:author="Natasha Del Borrello" w:date="2019-12-09T16:18:00Z">
        <w:r w:rsidR="00BC0C4D">
          <w:rPr>
            <w:rFonts w:ascii="Times New Roman" w:hAnsi="Times New Roman" w:cs="Times New Roman"/>
          </w:rPr>
          <w:t>maintaining</w:t>
        </w:r>
      </w:ins>
      <w:r w:rsidRPr="003B09F5">
        <w:rPr>
          <w:rFonts w:ascii="Times New Roman" w:hAnsi="Times New Roman" w:cs="Times New Roman"/>
        </w:rPr>
        <w:t xml:space="preserve"> stated site values and </w:t>
      </w:r>
      <w:ins w:id="272" w:author="Natasha Del Borrello" w:date="2019-12-09T16:18:00Z">
        <w:r w:rsidR="00BC0C4D">
          <w:rPr>
            <w:rFonts w:ascii="Times New Roman" w:hAnsi="Times New Roman" w:cs="Times New Roman"/>
          </w:rPr>
          <w:t xml:space="preserve">achievement of </w:t>
        </w:r>
      </w:ins>
      <w:r w:rsidRPr="003B09F5">
        <w:rPr>
          <w:rFonts w:ascii="Times New Roman" w:hAnsi="Times New Roman" w:cs="Times New Roman"/>
        </w:rPr>
        <w:t>site management objectives at Lake Joondalup.</w:t>
      </w:r>
      <w:r w:rsidR="00B23D47" w:rsidRPr="00B23D47">
        <w:rPr>
          <w:rFonts w:ascii="Times New Roman" w:hAnsi="Times New Roman" w:cs="Times New Roman"/>
        </w:rPr>
        <w:t xml:space="preserve"> </w:t>
      </w:r>
      <w:del w:id="273" w:author="Natasha Del Borrello" w:date="2019-12-11T11:48:00Z">
        <w:r w:rsidR="00B23D47" w:rsidDel="00982843">
          <w:rPr>
            <w:rFonts w:ascii="Times New Roman" w:hAnsi="Times New Roman" w:cs="Times New Roman"/>
          </w:rPr>
          <w:delText xml:space="preserve">Future compliance assessments </w:delText>
        </w:r>
      </w:del>
    </w:p>
    <w:p w14:paraId="2756B7B7" w14:textId="5F9F71C7" w:rsidR="009B710F" w:rsidRPr="003B09F5" w:rsidRDefault="00982843" w:rsidP="009B710F">
      <w:pPr>
        <w:pStyle w:val="TableCaption"/>
        <w:rPr>
          <w:rFonts w:ascii="Times New Roman" w:hAnsi="Times New Roman" w:cs="Times New Roman"/>
        </w:rPr>
      </w:pPr>
      <w:ins w:id="274" w:author="Natasha Del Borrello" w:date="2019-12-11T11:48:00Z">
        <w:r>
          <w:rPr>
            <w:rFonts w:ascii="Times New Roman" w:hAnsi="Times New Roman" w:cs="Times New Roman"/>
          </w:rPr>
          <w:t xml:space="preserve">Assessments of </w:t>
        </w:r>
      </w:ins>
      <w:ins w:id="275" w:author="Natasha Del Borrello" w:date="2019-12-11T11:49:00Z">
        <w:r>
          <w:rPr>
            <w:rFonts w:ascii="Times New Roman" w:hAnsi="Times New Roman" w:cs="Times New Roman"/>
          </w:rPr>
          <w:t>whether the values and objectives will be met under the revised thresholds</w:t>
        </w:r>
      </w:ins>
      <w:ins w:id="276" w:author="Natasha Del Borrello" w:date="2019-12-11T11:50:00Z">
        <w:r>
          <w:rPr>
            <w:rFonts w:ascii="Times New Roman" w:hAnsi="Times New Roman" w:cs="Times New Roman"/>
          </w:rPr>
          <w:t xml:space="preserve"> </w:t>
        </w:r>
      </w:ins>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83"/>
        <w:gridCol w:w="8164"/>
        <w:gridCol w:w="1413"/>
      </w:tblGrid>
      <w:tr w:rsidR="00255154" w:rsidRPr="003B09F5" w14:paraId="26271FC1" w14:textId="77777777">
        <w:tc>
          <w:tcPr>
            <w:tcW w:w="0" w:type="auto"/>
            <w:tcBorders>
              <w:bottom w:val="single" w:sz="0" w:space="0" w:color="auto"/>
            </w:tcBorders>
            <w:vAlign w:val="bottom"/>
          </w:tcPr>
          <w:p w14:paraId="26271FB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B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77777777" w:rsidR="001D584F" w:rsidRPr="003B09F5" w:rsidRDefault="005D6919">
            <w:pPr>
              <w:pStyle w:val="Compact"/>
              <w:jc w:val="center"/>
              <w:rPr>
                <w:rFonts w:cs="Times New Roman"/>
              </w:rPr>
            </w:pPr>
            <w:r w:rsidRPr="003B09F5">
              <w:rPr>
                <w:rFonts w:cs="Times New Roman"/>
              </w:rPr>
              <w:t>Future Compliance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lastRenderedPageBreak/>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an as yet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277" w:name="water-quality-2"/>
    </w:p>
    <w:p w14:paraId="26271FE6" w14:textId="749AB98E" w:rsidR="001D584F" w:rsidRPr="003B09F5" w:rsidRDefault="005D6919">
      <w:pPr>
        <w:pStyle w:val="Heading3"/>
        <w:rPr>
          <w:rFonts w:cs="Times New Roman"/>
        </w:rPr>
      </w:pPr>
      <w:bookmarkStart w:id="278" w:name="_Toc26198107"/>
      <w:commentRangeStart w:id="279"/>
      <w:r w:rsidRPr="003B09F5">
        <w:rPr>
          <w:rFonts w:cs="Times New Roman"/>
        </w:rPr>
        <w:lastRenderedPageBreak/>
        <w:t>Water quality</w:t>
      </w:r>
      <w:bookmarkEnd w:id="277"/>
      <w:bookmarkEnd w:id="278"/>
    </w:p>
    <w:p w14:paraId="26271FE7" w14:textId="37FC39FE" w:rsidR="001D584F" w:rsidRPr="003B09F5" w:rsidRDefault="005D6919">
      <w:pPr>
        <w:pStyle w:val="FirstParagraph"/>
        <w:rPr>
          <w:rFonts w:cs="Times New Roman"/>
        </w:rPr>
      </w:pPr>
      <w:r w:rsidRPr="003B09F5">
        <w:rPr>
          <w:rFonts w:cs="Times New Roman"/>
        </w:rPr>
        <w:t xml:space="preserve">Recent monitoring suggests pH </w:t>
      </w:r>
      <w:commentRangeEnd w:id="279"/>
      <w:r w:rsidR="00A97807">
        <w:rPr>
          <w:rStyle w:val="CommentReference"/>
          <w:rFonts w:asciiTheme="minorHAnsi" w:hAnsiTheme="minorHAnsi"/>
        </w:rPr>
        <w:commentReference w:id="279"/>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sidR="00970B5F">
        <w:rPr>
          <w:rFonts w:cs="Times New Roman"/>
        </w:rPr>
        <w:t xml:space="preserve"> These high nutrient levels need to be considered carefully, particularly if combined with increases in water temperatures because they may lead to algal blooms.</w:t>
      </w:r>
    </w:p>
    <w:p w14:paraId="26271FE8" w14:textId="77777777" w:rsidR="001D584F" w:rsidRPr="003B09F5" w:rsidRDefault="005D6919">
      <w:pPr>
        <w:pStyle w:val="Heading3"/>
        <w:rPr>
          <w:rFonts w:cs="Times New Roman"/>
        </w:rPr>
      </w:pPr>
      <w:bookmarkStart w:id="280" w:name="vegetation-dynamics-3"/>
      <w:bookmarkStart w:id="281" w:name="_Toc26198108"/>
      <w:r w:rsidRPr="003B09F5">
        <w:rPr>
          <w:rFonts w:cs="Times New Roman"/>
        </w:rPr>
        <w:t>Vegetation Dynamics</w:t>
      </w:r>
      <w:bookmarkEnd w:id="280"/>
      <w:bookmarkEnd w:id="281"/>
    </w:p>
    <w:p w14:paraId="26271FE9" w14:textId="7B30BCB3" w:rsidR="001D584F" w:rsidRPr="003B09F5" w:rsidRDefault="005D6919">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Melaleuca raphiophylla</w:t>
      </w:r>
      <w:r w:rsidRPr="003B09F5">
        <w:rPr>
          <w:rFonts w:cs="Times New Roman"/>
        </w:rPr>
        <w:t xml:space="preserve"> dominates the overstory of plots in the northern transect while exotic species are abundant in the understory vegetation. There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w:t>
      </w:r>
      <w:r w:rsidR="00970B5F">
        <w:rPr>
          <w:rFonts w:cs="Times New Roman"/>
          <w:i/>
        </w:rPr>
        <w:t>l</w:t>
      </w:r>
      <w:r w:rsidRPr="003B09F5">
        <w:rPr>
          <w:rFonts w:cs="Times New Roman"/>
          <w:i/>
        </w:rPr>
        <w:t>argonium capitatum</w:t>
      </w:r>
      <w:r w:rsidRPr="003B09F5">
        <w:rPr>
          <w:rFonts w:cs="Times New Roman"/>
        </w:rPr>
        <w:t xml:space="preserve"> in recent years. Fires in 2003 reduced the canopy condition and abundance of </w:t>
      </w:r>
      <w:r w:rsidRPr="003B09F5">
        <w:rPr>
          <w:rFonts w:cs="Times New Roman"/>
          <w:i/>
        </w:rPr>
        <w:t>M. raphiophylla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w:t>
      </w:r>
      <w:ins w:id="282" w:author="Natasha Del Borrello" w:date="2019-12-11T11:54:00Z">
        <w:r w:rsidR="00DC6AF5">
          <w:rPr>
            <w:rFonts w:cs="Times New Roman"/>
            <w:i/>
          </w:rPr>
          <w:t>a</w:t>
        </w:r>
      </w:ins>
      <w:del w:id="283" w:author="Natasha Del Borrello" w:date="2019-12-11T11:54:00Z">
        <w:r w:rsidRPr="003B09F5" w:rsidDel="00DC6AF5">
          <w:rPr>
            <w:rFonts w:cs="Times New Roman"/>
            <w:i/>
          </w:rPr>
          <w:delText>e</w:delText>
        </w:r>
      </w:del>
      <w:r w:rsidRPr="003B09F5">
        <w:rPr>
          <w:rFonts w:cs="Times New Roman"/>
        </w:rPr>
        <w:t xml:space="preserve"> in the submerged regions of the transect.</w:t>
      </w:r>
    </w:p>
    <w:p w14:paraId="26271FEA" w14:textId="70E8ABBC" w:rsidR="001D584F" w:rsidRPr="003B09F5" w:rsidRDefault="005D6919">
      <w:pPr>
        <w:pStyle w:val="BodyText"/>
        <w:rPr>
          <w:rFonts w:cs="Times New Roman"/>
        </w:rPr>
      </w:pPr>
      <w:r w:rsidRPr="003B09F5">
        <w:rPr>
          <w:rFonts w:cs="Times New Roman"/>
        </w:rPr>
        <w:t>All plots in both transects have displayed similar trends in community compositional change during the survey periods (</w:t>
      </w:r>
      <w:r w:rsidR="00B03619">
        <w:rPr>
          <w:rFonts w:cs="Times New Roman"/>
        </w:rPr>
        <w:fldChar w:fldCharType="begin"/>
      </w:r>
      <w:r w:rsidR="00B03619">
        <w:rPr>
          <w:rFonts w:cs="Times New Roman"/>
        </w:rPr>
        <w:instrText xml:space="preserve"> REF _Ref25919507 \h </w:instrText>
      </w:r>
      <w:r w:rsidR="00B03619">
        <w:rPr>
          <w:rFonts w:cs="Times New Roman"/>
        </w:rPr>
      </w:r>
      <w:r w:rsidR="00B03619">
        <w:rPr>
          <w:rFonts w:cs="Times New Roman"/>
        </w:rPr>
        <w:fldChar w:fldCharType="separate"/>
      </w:r>
      <w:r w:rsidR="00E3659C" w:rsidRPr="00A15EAD">
        <w:rPr>
          <w:rFonts w:cs="Times New Roman"/>
          <w:szCs w:val="22"/>
        </w:rPr>
        <w:t xml:space="preserve">Figure </w:t>
      </w:r>
      <w:r w:rsidR="00E3659C">
        <w:rPr>
          <w:rFonts w:cs="Times New Roman"/>
          <w:noProof/>
          <w:szCs w:val="22"/>
        </w:rPr>
        <w:t>20</w:t>
      </w:r>
      <w:r w:rsidR="00B03619">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284"/>
      <w:r w:rsidRPr="003B09F5">
        <w:rPr>
          <w:rFonts w:cs="Times New Roman"/>
        </w:rPr>
        <w:t>around 2003 - 2006 where there was a hiatus</w:t>
      </w:r>
      <w:commentRangeEnd w:id="284"/>
      <w:r w:rsidR="00DC6AF5">
        <w:rPr>
          <w:rStyle w:val="CommentReference"/>
          <w:rFonts w:asciiTheme="minorHAnsi" w:hAnsiTheme="minorHAnsi"/>
        </w:rPr>
        <w:commentReference w:id="284"/>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285"/>
      <w:r w:rsidRPr="003B09F5">
        <w:rPr>
          <w:rFonts w:cs="Times New Roman"/>
        </w:rPr>
        <w:t xml:space="preserve">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sidR="00B03619">
        <w:rPr>
          <w:rFonts w:cs="Times New Roman"/>
        </w:rPr>
        <w:fldChar w:fldCharType="begin"/>
      </w:r>
      <w:r w:rsidR="00B03619">
        <w:rPr>
          <w:rFonts w:cs="Times New Roman"/>
        </w:rPr>
        <w:instrText xml:space="preserve"> REF _Ref25919520 \h </w:instrText>
      </w:r>
      <w:r w:rsidR="00B03619">
        <w:rPr>
          <w:rFonts w:cs="Times New Roman"/>
        </w:rPr>
      </w:r>
      <w:r w:rsidR="00B03619">
        <w:rPr>
          <w:rFonts w:cs="Times New Roman"/>
        </w:rPr>
        <w:fldChar w:fldCharType="separate"/>
      </w:r>
      <w:r w:rsidR="00E3659C" w:rsidRPr="00A15EAD">
        <w:rPr>
          <w:rFonts w:cs="Times New Roman"/>
          <w:szCs w:val="22"/>
        </w:rPr>
        <w:t xml:space="preserve">Figure </w:t>
      </w:r>
      <w:r w:rsidR="00E3659C">
        <w:rPr>
          <w:rFonts w:cs="Times New Roman"/>
          <w:noProof/>
          <w:szCs w:val="22"/>
        </w:rPr>
        <w:t>21</w:t>
      </w:r>
      <w:r w:rsidR="00B03619">
        <w:rPr>
          <w:rFonts w:cs="Times New Roman"/>
        </w:rPr>
        <w:fldChar w:fldCharType="end"/>
      </w:r>
      <w:r w:rsidRPr="003B09F5">
        <w:rPr>
          <w:rFonts w:cs="Times New Roman"/>
        </w:rPr>
        <w:t xml:space="preserve">). Other natives are likely to decline in cover abundance under a similar scenario of </w:t>
      </w:r>
      <w:r w:rsidR="00460FC9" w:rsidRPr="003B09F5">
        <w:rPr>
          <w:rFonts w:cs="Times New Roman"/>
        </w:rPr>
        <w:t>high-water</w:t>
      </w:r>
      <w:r w:rsidRPr="003B09F5">
        <w:rPr>
          <w:rFonts w:cs="Times New Roman"/>
        </w:rPr>
        <w:t xml:space="preserve">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commentRangeEnd w:id="285"/>
      <w:r w:rsidR="00A97807">
        <w:rPr>
          <w:rStyle w:val="CommentReference"/>
          <w:rFonts w:asciiTheme="minorHAnsi" w:hAnsiTheme="minorHAnsi"/>
        </w:rPr>
        <w:commentReference w:id="285"/>
      </w:r>
    </w:p>
    <w:p w14:paraId="26271FEB" w14:textId="77777777" w:rsidR="001D584F" w:rsidRPr="003B09F5" w:rsidRDefault="005D6919">
      <w:pPr>
        <w:pStyle w:val="Heading3"/>
        <w:rPr>
          <w:rFonts w:cs="Times New Roman"/>
        </w:rPr>
      </w:pPr>
      <w:bookmarkStart w:id="286" w:name="aquatic-invertebrates-1"/>
      <w:bookmarkStart w:id="287" w:name="_Toc26198109"/>
      <w:r w:rsidRPr="003B09F5">
        <w:rPr>
          <w:rFonts w:cs="Times New Roman"/>
        </w:rPr>
        <w:t>Aquatic Invertebrates</w:t>
      </w:r>
      <w:bookmarkEnd w:id="286"/>
      <w:bookmarkEnd w:id="287"/>
    </w:p>
    <w:p w14:paraId="26271FEC" w14:textId="69FD36E5" w:rsidR="001D584F" w:rsidRPr="003B09F5" w:rsidRDefault="005D6919">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sidR="00B03619">
        <w:rPr>
          <w:rFonts w:cs="Times New Roman"/>
        </w:rPr>
        <w:fldChar w:fldCharType="begin"/>
      </w:r>
      <w:r w:rsidR="00B03619">
        <w:rPr>
          <w:rFonts w:cs="Times New Roman"/>
        </w:rPr>
        <w:instrText xml:space="preserve"> REF _Ref25919528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22</w:t>
      </w:r>
      <w:r w:rsidR="00B03619">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sidR="000077A6">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sidR="00970B5F">
        <w:rPr>
          <w:rFonts w:cs="Times New Roman"/>
        </w:rPr>
        <w:t>, like an as yet undiagnosed water quality issue</w:t>
      </w:r>
      <w:r w:rsidRPr="003B09F5">
        <w:rPr>
          <w:rFonts w:cs="Times New Roman"/>
        </w:rPr>
        <w:t xml:space="preserv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sidR="00B03619">
        <w:rPr>
          <w:rFonts w:cs="Times New Roman"/>
        </w:rPr>
        <w:fldChar w:fldCharType="begin"/>
      </w:r>
      <w:r w:rsidR="00B03619">
        <w:rPr>
          <w:rFonts w:cs="Times New Roman"/>
        </w:rPr>
        <w:instrText xml:space="preserve"> REF _Ref25919536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23</w:t>
      </w:r>
      <w:r w:rsidR="00B03619">
        <w:rPr>
          <w:rFonts w:cs="Times New Roman"/>
        </w:rPr>
        <w:fldChar w:fldCharType="end"/>
      </w:r>
      <w:r w:rsidRPr="003B09F5">
        <w:rPr>
          <w:rFonts w:cs="Times New Roman"/>
        </w:rPr>
        <w:t>). There has been a general trend of community composition shifting away from the initial 1996 community.</w:t>
      </w:r>
    </w:p>
    <w:p w14:paraId="405CE11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0D" wp14:editId="32283600">
            <wp:extent cx="5727700" cy="4756150"/>
            <wp:effectExtent l="0" t="0" r="6350" b="6350"/>
            <wp:docPr id="22" name="Picture" descr="Surface water levels recorded at staff gauge 6162572 for Lake Joondal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32"/>
                    <a:stretch>
                      <a:fillRect/>
                    </a:stretch>
                  </pic:blipFill>
                  <pic:spPr bwMode="auto">
                    <a:xfrm>
                      <a:off x="0" y="0"/>
                      <a:ext cx="5728324" cy="4756668"/>
                    </a:xfrm>
                    <a:prstGeom prst="rect">
                      <a:avLst/>
                    </a:prstGeom>
                    <a:noFill/>
                    <a:ln w="9525">
                      <a:noFill/>
                      <a:headEnd/>
                      <a:tailEnd/>
                    </a:ln>
                  </pic:spPr>
                </pic:pic>
              </a:graphicData>
            </a:graphic>
          </wp:inline>
        </w:drawing>
      </w:r>
    </w:p>
    <w:p w14:paraId="26271FEE" w14:textId="426EB79E" w:rsidR="001D584F" w:rsidRPr="003B09F5" w:rsidRDefault="009B710F" w:rsidP="009B710F">
      <w:pPr>
        <w:pStyle w:val="Caption"/>
        <w:rPr>
          <w:rFonts w:ascii="Times New Roman" w:hAnsi="Times New Roman" w:cs="Times New Roman"/>
        </w:rPr>
      </w:pPr>
      <w:bookmarkStart w:id="288"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19</w:t>
      </w:r>
      <w:r w:rsidRPr="003B09F5">
        <w:rPr>
          <w:rFonts w:ascii="Times New Roman" w:hAnsi="Times New Roman" w:cs="Times New Roman"/>
        </w:rPr>
        <w:fldChar w:fldCharType="end"/>
      </w:r>
      <w:bookmarkEnd w:id="288"/>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6162572 for Lake Joondalup.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0B980E5" w14:textId="77777777" w:rsidR="009B710F" w:rsidRPr="003B09F5" w:rsidRDefault="005D6919" w:rsidP="009B710F">
      <w:pPr>
        <w:pStyle w:val="CaptionedFigure"/>
        <w:rPr>
          <w:rFonts w:ascii="Times New Roman" w:hAnsi="Times New Roman" w:cs="Times New Roman"/>
        </w:rPr>
      </w:pPr>
      <w:commentRangeStart w:id="289"/>
      <w:r w:rsidRPr="003B09F5">
        <w:rPr>
          <w:rFonts w:ascii="Times New Roman" w:hAnsi="Times New Roman" w:cs="Times New Roman"/>
          <w:noProof/>
          <w:lang w:val="en-AU" w:eastAsia="en-AU"/>
        </w:rPr>
        <w:lastRenderedPageBreak/>
        <w:drawing>
          <wp:inline distT="0" distB="0" distL="0" distR="0" wp14:anchorId="26272413" wp14:editId="6CA29ACC">
            <wp:extent cx="4127500" cy="3155950"/>
            <wp:effectExtent l="0" t="0" r="6350" b="6350"/>
            <wp:docPr id="25" name="Picture"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33"/>
                    <a:stretch>
                      <a:fillRect/>
                    </a:stretch>
                  </pic:blipFill>
                  <pic:spPr bwMode="auto">
                    <a:xfrm>
                      <a:off x="0" y="0"/>
                      <a:ext cx="4127956" cy="3156299"/>
                    </a:xfrm>
                    <a:prstGeom prst="rect">
                      <a:avLst/>
                    </a:prstGeom>
                    <a:noFill/>
                    <a:ln w="9525">
                      <a:noFill/>
                      <a:headEnd/>
                      <a:tailEnd/>
                    </a:ln>
                  </pic:spPr>
                </pic:pic>
              </a:graphicData>
            </a:graphic>
          </wp:inline>
        </w:drawing>
      </w:r>
    </w:p>
    <w:p w14:paraId="26271FF4" w14:textId="1B7DED4A" w:rsidR="001D584F" w:rsidRPr="00A15EAD" w:rsidRDefault="009B710F" w:rsidP="009B710F">
      <w:pPr>
        <w:pStyle w:val="Caption"/>
        <w:rPr>
          <w:rFonts w:ascii="Times New Roman" w:hAnsi="Times New Roman" w:cs="Times New Roman"/>
          <w:szCs w:val="22"/>
        </w:rPr>
      </w:pPr>
      <w:bookmarkStart w:id="290"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E3659C">
        <w:rPr>
          <w:rFonts w:ascii="Times New Roman" w:hAnsi="Times New Roman" w:cs="Times New Roman"/>
          <w:noProof/>
          <w:szCs w:val="22"/>
        </w:rPr>
        <w:t>20</w:t>
      </w:r>
      <w:r w:rsidRPr="00A15EAD">
        <w:rPr>
          <w:rFonts w:ascii="Times New Roman" w:hAnsi="Times New Roman" w:cs="Times New Roman"/>
          <w:szCs w:val="22"/>
        </w:rPr>
        <w:fldChar w:fldCharType="end"/>
      </w:r>
      <w:bookmarkEnd w:id="290"/>
      <w:r w:rsidRPr="00A15EAD">
        <w:rPr>
          <w:rFonts w:ascii="Times New Roman" w:hAnsi="Times New Roman" w:cs="Times New Roman"/>
          <w:szCs w:val="22"/>
        </w:rPr>
        <w:t xml:space="preserve"> </w:t>
      </w:r>
      <w:r w:rsidR="005D6919" w:rsidRPr="00A15EAD">
        <w:rPr>
          <w:rFonts w:ascii="Times New Roman" w:hAnsi="Times New Roman" w:cs="Times New Roman"/>
          <w:szCs w:val="22"/>
        </w:rPr>
        <w:t>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322CBA99"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15" wp14:editId="16D22407">
            <wp:extent cx="3987800" cy="3276600"/>
            <wp:effectExtent l="0" t="0" r="0" b="0"/>
            <wp:docPr id="26" name="Picture"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34"/>
                    <a:stretch>
                      <a:fillRect/>
                    </a:stretch>
                  </pic:blipFill>
                  <pic:spPr bwMode="auto">
                    <a:xfrm>
                      <a:off x="0" y="0"/>
                      <a:ext cx="3987800" cy="3276600"/>
                    </a:xfrm>
                    <a:prstGeom prst="rect">
                      <a:avLst/>
                    </a:prstGeom>
                    <a:noFill/>
                    <a:ln w="9525">
                      <a:noFill/>
                      <a:headEnd/>
                      <a:tailEnd/>
                    </a:ln>
                  </pic:spPr>
                </pic:pic>
              </a:graphicData>
            </a:graphic>
          </wp:inline>
        </w:drawing>
      </w:r>
    </w:p>
    <w:p w14:paraId="26271FF6" w14:textId="6AE5D4E4" w:rsidR="001D584F" w:rsidRPr="00A15EAD" w:rsidRDefault="009B710F" w:rsidP="009B710F">
      <w:pPr>
        <w:pStyle w:val="Caption"/>
        <w:rPr>
          <w:rFonts w:ascii="Times New Roman" w:hAnsi="Times New Roman" w:cs="Times New Roman"/>
          <w:szCs w:val="22"/>
        </w:rPr>
      </w:pPr>
      <w:bookmarkStart w:id="291"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E3659C">
        <w:rPr>
          <w:rFonts w:ascii="Times New Roman" w:hAnsi="Times New Roman" w:cs="Times New Roman"/>
          <w:noProof/>
          <w:szCs w:val="22"/>
        </w:rPr>
        <w:t>21</w:t>
      </w:r>
      <w:r w:rsidRPr="00A15EAD">
        <w:rPr>
          <w:rFonts w:ascii="Times New Roman" w:hAnsi="Times New Roman" w:cs="Times New Roman"/>
          <w:szCs w:val="22"/>
        </w:rPr>
        <w:fldChar w:fldCharType="end"/>
      </w:r>
      <w:bookmarkEnd w:id="291"/>
      <w:r w:rsidRPr="00A15EAD">
        <w:rPr>
          <w:rFonts w:ascii="Times New Roman" w:hAnsi="Times New Roman" w:cs="Times New Roman"/>
          <w:szCs w:val="22"/>
        </w:rPr>
        <w:t xml:space="preserve"> </w:t>
      </w:r>
      <w:r w:rsidR="005D6919" w:rsidRPr="00A15EAD">
        <w:rPr>
          <w:rFonts w:ascii="Times New Roman" w:hAnsi="Times New Roman" w:cs="Times New Roman"/>
          <w:szCs w:val="22"/>
        </w:rPr>
        <w:t xml:space="preserve">Estimated mean regression coefficients (dots) and 95% credible intervals (bars) for effect of groundwater levels at the northern (left) and southern (right) Lake Joondalup transects </w:t>
      </w:r>
      <w:commentRangeEnd w:id="289"/>
      <w:r w:rsidR="00A97807">
        <w:rPr>
          <w:rStyle w:val="CommentReference"/>
        </w:rPr>
        <w:commentReference w:id="289"/>
      </w:r>
      <w:r w:rsidR="005D6919" w:rsidRPr="00A15EAD">
        <w:rPr>
          <w:rFonts w:ascii="Times New Roman" w:hAnsi="Times New Roman" w:cs="Times New Roman"/>
          <w:szCs w:val="22"/>
        </w:rPr>
        <w:t>on vegetation species cover abundances based on Bayesian Regression Analysis (</w:t>
      </w:r>
      <w:r w:rsidR="00577045">
        <w:rPr>
          <w:rFonts w:ascii="Times New Roman" w:hAnsi="Times New Roman" w:cs="Times New Roman"/>
          <w:szCs w:val="22"/>
        </w:rPr>
        <w:t>Hui, 2016</w:t>
      </w:r>
      <w:r w:rsidR="005D6919" w:rsidRPr="00A15EAD">
        <w:rPr>
          <w:rFonts w:ascii="Times New Roman" w:hAnsi="Times New Roman" w:cs="Times New Roman"/>
          <w:szCs w:val="22"/>
        </w:rPr>
        <w:t xml:space="preserve">). Species with a negative mean posterior value are likely to increase in cover abundance as water levels decline and species with positive values are likely to increase in cover abundance when water levels increase. Only those species with coefficients </w:t>
      </w:r>
      <w:r w:rsidR="00460FC9" w:rsidRPr="00A15EAD">
        <w:rPr>
          <w:rFonts w:ascii="Times New Roman" w:hAnsi="Times New Roman" w:cs="Times New Roman"/>
          <w:szCs w:val="22"/>
        </w:rPr>
        <w:t>significantly</w:t>
      </w:r>
      <w:r w:rsidR="005D6919" w:rsidRPr="00A15EAD">
        <w:rPr>
          <w:rFonts w:ascii="Times New Roman" w:hAnsi="Times New Roman" w:cs="Times New Roman"/>
          <w:szCs w:val="22"/>
        </w:rPr>
        <w:t xml:space="preserve"> different to zero are shown.</w:t>
      </w:r>
    </w:p>
    <w:p w14:paraId="32C6FDB3"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7" wp14:editId="7349CB48">
            <wp:extent cx="4197350" cy="3244850"/>
            <wp:effectExtent l="0" t="0" r="0" b="0"/>
            <wp:docPr id="27" name="Picture" descr="Richness of aquatic invertebrate families for each year at Lake Joondal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35"/>
                    <a:stretch>
                      <a:fillRect/>
                    </a:stretch>
                  </pic:blipFill>
                  <pic:spPr bwMode="auto">
                    <a:xfrm>
                      <a:off x="0" y="0"/>
                      <a:ext cx="4197813" cy="3245208"/>
                    </a:xfrm>
                    <a:prstGeom prst="rect">
                      <a:avLst/>
                    </a:prstGeom>
                    <a:noFill/>
                    <a:ln w="9525">
                      <a:noFill/>
                      <a:headEnd/>
                      <a:tailEnd/>
                    </a:ln>
                  </pic:spPr>
                </pic:pic>
              </a:graphicData>
            </a:graphic>
          </wp:inline>
        </w:drawing>
      </w:r>
    </w:p>
    <w:p w14:paraId="26271FF8" w14:textId="6727C0FB" w:rsidR="001D584F" w:rsidRPr="003B09F5" w:rsidRDefault="009B710F" w:rsidP="009B710F">
      <w:pPr>
        <w:pStyle w:val="Caption"/>
        <w:rPr>
          <w:rFonts w:ascii="Times New Roman" w:hAnsi="Times New Roman" w:cs="Times New Roman"/>
        </w:rPr>
      </w:pPr>
      <w:bookmarkStart w:id="292"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22</w:t>
      </w:r>
      <w:r w:rsidRPr="003B09F5">
        <w:rPr>
          <w:rFonts w:ascii="Times New Roman" w:hAnsi="Times New Roman" w:cs="Times New Roman"/>
        </w:rPr>
        <w:fldChar w:fldCharType="end"/>
      </w:r>
      <w:bookmarkEnd w:id="292"/>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Joondalup.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2E8DFD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19" wp14:editId="0099ED80">
            <wp:extent cx="4368800" cy="3473450"/>
            <wp:effectExtent l="0" t="0" r="0" b="0"/>
            <wp:docPr id="28" name="Picture" descr="Unconstrained ordination based on invertebrate data for each surveyed year for Lake Joondal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36"/>
                    <a:stretch>
                      <a:fillRect/>
                    </a:stretch>
                  </pic:blipFill>
                  <pic:spPr bwMode="auto">
                    <a:xfrm>
                      <a:off x="0" y="0"/>
                      <a:ext cx="4369277" cy="3473829"/>
                    </a:xfrm>
                    <a:prstGeom prst="rect">
                      <a:avLst/>
                    </a:prstGeom>
                    <a:noFill/>
                    <a:ln w="9525">
                      <a:noFill/>
                      <a:headEnd/>
                      <a:tailEnd/>
                    </a:ln>
                  </pic:spPr>
                </pic:pic>
              </a:graphicData>
            </a:graphic>
          </wp:inline>
        </w:drawing>
      </w:r>
    </w:p>
    <w:p w14:paraId="26271FFA" w14:textId="360E02B4" w:rsidR="001D584F" w:rsidRPr="003B09F5" w:rsidRDefault="009B710F" w:rsidP="009B710F">
      <w:pPr>
        <w:pStyle w:val="Caption"/>
        <w:rPr>
          <w:rFonts w:ascii="Times New Roman" w:hAnsi="Times New Roman" w:cs="Times New Roman"/>
        </w:rPr>
      </w:pPr>
      <w:bookmarkStart w:id="293"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23</w:t>
      </w:r>
      <w:r w:rsidRPr="003B09F5">
        <w:rPr>
          <w:rFonts w:ascii="Times New Roman" w:hAnsi="Times New Roman" w:cs="Times New Roman"/>
        </w:rPr>
        <w:fldChar w:fldCharType="end"/>
      </w:r>
      <w:bookmarkEnd w:id="293"/>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Joondalup. Consecutive years are joined by a line with first and last survey years labeled.</w:t>
      </w:r>
    </w:p>
    <w:p w14:paraId="7E327B43" w14:textId="77777777" w:rsidR="00590956" w:rsidRPr="003B09F5" w:rsidRDefault="00590956">
      <w:pPr>
        <w:rPr>
          <w:rFonts w:ascii="Times New Roman" w:eastAsiaTheme="majorEastAsia" w:hAnsi="Times New Roman" w:cs="Times New Roman"/>
          <w:b/>
          <w:bCs/>
          <w:sz w:val="32"/>
          <w:szCs w:val="32"/>
        </w:rPr>
      </w:pPr>
      <w:bookmarkStart w:id="294" w:name="lake-mariginiup"/>
      <w:r w:rsidRPr="003B09F5">
        <w:rPr>
          <w:rFonts w:ascii="Times New Roman" w:hAnsi="Times New Roman" w:cs="Times New Roman"/>
        </w:rPr>
        <w:br w:type="page"/>
      </w:r>
    </w:p>
    <w:p w14:paraId="26271FFB" w14:textId="7AC8A36D" w:rsidR="001D584F" w:rsidRPr="003B09F5" w:rsidRDefault="005D6919">
      <w:pPr>
        <w:pStyle w:val="Heading2"/>
        <w:rPr>
          <w:rFonts w:cs="Times New Roman"/>
        </w:rPr>
      </w:pPr>
      <w:bookmarkStart w:id="295" w:name="_Toc26198110"/>
      <w:commentRangeStart w:id="296"/>
      <w:r w:rsidRPr="003B09F5">
        <w:rPr>
          <w:rFonts w:cs="Times New Roman"/>
        </w:rPr>
        <w:lastRenderedPageBreak/>
        <w:t>Lake Mariginiup</w:t>
      </w:r>
      <w:bookmarkEnd w:id="294"/>
      <w:bookmarkEnd w:id="295"/>
    </w:p>
    <w:p w14:paraId="26271FFC" w14:textId="6FC1383F" w:rsidR="001D584F" w:rsidRPr="003B09F5" w:rsidRDefault="005D6919">
      <w:pPr>
        <w:pStyle w:val="FirstParagraph"/>
        <w:rPr>
          <w:rFonts w:cs="Times New Roman"/>
        </w:rPr>
      </w:pPr>
      <w:r w:rsidRPr="003B09F5">
        <w:rPr>
          <w:rFonts w:cs="Times New Roman"/>
        </w:rPr>
        <w:t xml:space="preserve">Lake Mariginiup has a high conservation value </w:t>
      </w:r>
      <w:commentRangeEnd w:id="296"/>
      <w:r w:rsidR="00A97807">
        <w:rPr>
          <w:rStyle w:val="CommentReference"/>
          <w:rFonts w:asciiTheme="minorHAnsi" w:hAnsiTheme="minorHAnsi"/>
        </w:rPr>
        <w:commentReference w:id="296"/>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w:t>
      </w:r>
      <w:del w:id="297" w:author="Michael Hammond" w:date="2019-12-19T09:31:00Z">
        <w:r w:rsidRPr="003B09F5" w:rsidDel="00A97807">
          <w:rPr>
            <w:rFonts w:cs="Times New Roman"/>
          </w:rPr>
          <w:delText>s</w:delText>
        </w:r>
      </w:del>
      <w:r w:rsidRPr="003B09F5">
        <w:rPr>
          <w:rFonts w:cs="Times New Roman"/>
        </w:rPr>
        <w:t xml:space="preserve">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298" w:name="hydrology-4"/>
      <w:bookmarkStart w:id="299" w:name="_Toc26198111"/>
      <w:r w:rsidRPr="003B09F5">
        <w:rPr>
          <w:rFonts w:cs="Times New Roman"/>
        </w:rPr>
        <w:t>Hydrology</w:t>
      </w:r>
      <w:bookmarkEnd w:id="298"/>
      <w:bookmarkEnd w:id="299"/>
    </w:p>
    <w:p w14:paraId="26271FFE" w14:textId="0CD69801"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24</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E3659C">
        <w:t xml:space="preserve">Table </w:t>
      </w:r>
      <w:r w:rsidR="00E3659C">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0650F4E2" w:rsidR="00D22E63" w:rsidRDefault="00D22E63" w:rsidP="00D22E63">
      <w:pPr>
        <w:pStyle w:val="Caption"/>
        <w:keepNext/>
      </w:pPr>
      <w:bookmarkStart w:id="300" w:name="_Ref25921759"/>
      <w:r>
        <w:t xml:space="preserve">Table </w:t>
      </w:r>
      <w:fldSimple w:instr=" SEQ Table \* ARABIC ">
        <w:r w:rsidR="00E3659C">
          <w:rPr>
            <w:noProof/>
          </w:rPr>
          <w:t>10</w:t>
        </w:r>
      </w:fldSimple>
      <w:bookmarkEnd w:id="30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w:t>
      </w:r>
      <w:commentRangeStart w:id="301"/>
      <w:r w:rsidR="0029441A">
        <w:rPr>
          <w:lang w:val="en-AU"/>
        </w:rPr>
        <w:t xml:space="preserve">Minimum water levels should be treated with caution as the staff gauge </w:t>
      </w:r>
      <w:r w:rsidR="002A1D02">
        <w:rPr>
          <w:lang w:val="en-AU"/>
        </w:rPr>
        <w:t>6162577 has frequently been dry since 2000.</w:t>
      </w:r>
      <w:commentRangeEnd w:id="301"/>
      <w:r w:rsidR="00E161BA">
        <w:rPr>
          <w:rStyle w:val="CommentReference"/>
        </w:rPr>
        <w:commentReference w:id="301"/>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46EBA067" w:rsidR="00D22E63" w:rsidRDefault="0045133C" w:rsidP="00464BED">
            <w:pPr>
              <w:pStyle w:val="BodyText"/>
              <w:jc w:val="center"/>
            </w:pPr>
            <w:r>
              <w:t>41.3</w:t>
            </w:r>
            <w:r w:rsidR="00D22E63">
              <w:t xml:space="preserve"> (Feb)</w:t>
            </w:r>
          </w:p>
        </w:tc>
        <w:tc>
          <w:tcPr>
            <w:tcW w:w="1417" w:type="dxa"/>
          </w:tcPr>
          <w:p w14:paraId="0A92B6F4" w14:textId="11C1C69F" w:rsidR="00D22E63" w:rsidRDefault="00D22E63" w:rsidP="00464BED">
            <w:pPr>
              <w:pStyle w:val="BodyText"/>
              <w:jc w:val="center"/>
            </w:pPr>
            <w:r>
              <w:t>0.</w:t>
            </w:r>
            <w:r w:rsidR="00531666">
              <w:t>51</w:t>
            </w:r>
          </w:p>
        </w:tc>
        <w:tc>
          <w:tcPr>
            <w:tcW w:w="1843" w:type="dxa"/>
          </w:tcPr>
          <w:p w14:paraId="398159A6" w14:textId="1D420EC1" w:rsidR="00D22E63" w:rsidRDefault="00531666" w:rsidP="00464BED">
            <w:pPr>
              <w:pStyle w:val="BodyText"/>
              <w:jc w:val="center"/>
            </w:pPr>
            <w:r>
              <w:t>136</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27E73CA4" w:rsidR="00D22E63" w:rsidRDefault="00701F60" w:rsidP="00464BED">
            <w:pPr>
              <w:pStyle w:val="BodyText"/>
              <w:jc w:val="center"/>
            </w:pPr>
            <w:r>
              <w:t>41.3</w:t>
            </w:r>
            <w:r w:rsidR="00D22E63">
              <w:t xml:space="preserve"> (Apr)</w:t>
            </w:r>
          </w:p>
        </w:tc>
        <w:tc>
          <w:tcPr>
            <w:tcW w:w="1417" w:type="dxa"/>
          </w:tcPr>
          <w:p w14:paraId="77724A59" w14:textId="53B59CF8" w:rsidR="00D22E63" w:rsidRDefault="00D22E63" w:rsidP="00464BED">
            <w:pPr>
              <w:pStyle w:val="BodyText"/>
              <w:jc w:val="center"/>
            </w:pPr>
            <w:r>
              <w:t>0.</w:t>
            </w:r>
            <w:r w:rsidR="00531666">
              <w:t>21</w:t>
            </w:r>
          </w:p>
        </w:tc>
        <w:tc>
          <w:tcPr>
            <w:tcW w:w="1843" w:type="dxa"/>
          </w:tcPr>
          <w:p w14:paraId="769B2BB8" w14:textId="515C07C1" w:rsidR="00D22E63" w:rsidRDefault="00531666" w:rsidP="00464BED">
            <w:pPr>
              <w:pStyle w:val="BodyText"/>
              <w:jc w:val="center"/>
            </w:pPr>
            <w:r>
              <w:t>112</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7A4B93CF" w:rsidR="00D22E63" w:rsidRDefault="00701F60" w:rsidP="00464BED">
            <w:pPr>
              <w:pStyle w:val="BodyText"/>
              <w:jc w:val="center"/>
            </w:pPr>
            <w:r>
              <w:t>41.1</w:t>
            </w:r>
            <w:r w:rsidR="00D22E63">
              <w:t xml:space="preserve"> (Apr)</w:t>
            </w:r>
          </w:p>
        </w:tc>
        <w:tc>
          <w:tcPr>
            <w:tcW w:w="1417" w:type="dxa"/>
          </w:tcPr>
          <w:p w14:paraId="05AF870B" w14:textId="77777777" w:rsidR="00D22E63" w:rsidRDefault="00D22E63" w:rsidP="00464BED">
            <w:pPr>
              <w:pStyle w:val="BodyText"/>
              <w:jc w:val="center"/>
            </w:pPr>
            <w:r>
              <w:t>0.19</w:t>
            </w:r>
          </w:p>
        </w:tc>
        <w:tc>
          <w:tcPr>
            <w:tcW w:w="1843" w:type="dxa"/>
          </w:tcPr>
          <w:p w14:paraId="39DC5A95" w14:textId="52736F7A" w:rsidR="00D22E63" w:rsidRDefault="00531666" w:rsidP="00464BED">
            <w:pPr>
              <w:pStyle w:val="BodyText"/>
              <w:jc w:val="center"/>
            </w:pPr>
            <w:r>
              <w:t>21</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681D178C" w:rsidR="00D22E63" w:rsidRDefault="00701F60" w:rsidP="00464BED">
            <w:pPr>
              <w:pStyle w:val="BodyText"/>
              <w:jc w:val="center"/>
            </w:pPr>
            <w:r>
              <w:t>41.0</w:t>
            </w:r>
            <w:r w:rsidR="00D22E63">
              <w:t xml:space="preserve"> (Mar)</w:t>
            </w:r>
          </w:p>
        </w:tc>
        <w:tc>
          <w:tcPr>
            <w:tcW w:w="1417" w:type="dxa"/>
          </w:tcPr>
          <w:p w14:paraId="76B15572" w14:textId="0ECAB07F" w:rsidR="00D22E63" w:rsidRDefault="00D22E63" w:rsidP="00464BED">
            <w:pPr>
              <w:pStyle w:val="BodyText"/>
              <w:jc w:val="center"/>
            </w:pPr>
            <w:r>
              <w:t>0.</w:t>
            </w:r>
            <w:r w:rsidR="00531666">
              <w:t>40</w:t>
            </w:r>
          </w:p>
        </w:tc>
        <w:tc>
          <w:tcPr>
            <w:tcW w:w="1843" w:type="dxa"/>
          </w:tcPr>
          <w:p w14:paraId="0C27F38C" w14:textId="617294B8" w:rsidR="00D22E63" w:rsidRDefault="00531666" w:rsidP="00464BED">
            <w:pPr>
              <w:pStyle w:val="BodyText"/>
              <w:jc w:val="center"/>
            </w:pPr>
            <w:r>
              <w:t>134</w:t>
            </w:r>
          </w:p>
        </w:tc>
      </w:tr>
    </w:tbl>
    <w:p w14:paraId="3ACFDC96" w14:textId="77777777" w:rsidR="00D22E63" w:rsidRPr="00D22E63" w:rsidRDefault="00D22E63" w:rsidP="00D22E63">
      <w:pPr>
        <w:pStyle w:val="BodyText"/>
      </w:pPr>
    </w:p>
    <w:p w14:paraId="26271FFF" w14:textId="77777777" w:rsidR="001D584F" w:rsidRPr="003B09F5" w:rsidRDefault="005D6919">
      <w:pPr>
        <w:pStyle w:val="Heading3"/>
        <w:rPr>
          <w:rFonts w:cs="Times New Roman"/>
        </w:rPr>
      </w:pPr>
      <w:bookmarkStart w:id="302" w:name="site-summary-4"/>
      <w:bookmarkStart w:id="303" w:name="_Toc26198112"/>
      <w:r w:rsidRPr="003B09F5">
        <w:rPr>
          <w:rFonts w:cs="Times New Roman"/>
        </w:rPr>
        <w:t>Site summary</w:t>
      </w:r>
      <w:bookmarkEnd w:id="302"/>
      <w:bookmarkEnd w:id="303"/>
    </w:p>
    <w:p w14:paraId="7DF27357" w14:textId="68642F7F" w:rsidR="003C37C8" w:rsidRDefault="005D6919" w:rsidP="003C37C8">
      <w:pPr>
        <w:pStyle w:val="FirstParagraph"/>
        <w:sectPr w:rsidR="003C37C8" w:rsidSect="003C37C8">
          <w:pgSz w:w="12240" w:h="15840"/>
          <w:pgMar w:top="964" w:right="454" w:bottom="964" w:left="454" w:header="720" w:footer="720" w:gutter="0"/>
          <w:cols w:space="720"/>
          <w:docGrid w:linePitch="326"/>
        </w:sectPr>
      </w:pPr>
      <w:r w:rsidRPr="003B09F5">
        <w:t xml:space="preserve">As a result of land use change and reductions in local abstraction, water levels are expected to rise beyond 2028.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E3659C" w:rsidRPr="003B09F5">
        <w:rPr>
          <w:rFonts w:cs="Times New Roman"/>
        </w:rPr>
        <w:t xml:space="preserve">Table </w:t>
      </w:r>
      <w:r w:rsidR="00E3659C">
        <w:rPr>
          <w:rFonts w:cs="Times New Roman"/>
          <w:noProof/>
        </w:rPr>
        <w:t>11</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ins w:id="304" w:author="Natasha Del Borrello" w:date="2019-12-11T12:24:00Z">
        <w:r w:rsidR="008F771A">
          <w:t>s</w:t>
        </w:r>
      </w:ins>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305" w:name="_Ref25921766"/>
    </w:p>
    <w:p w14:paraId="05647A95" w14:textId="15A53517" w:rsidR="00415EF0" w:rsidRDefault="00415EF0">
      <w:pPr>
        <w:pStyle w:val="TableCaption"/>
        <w:rPr>
          <w:rFonts w:cs="Times New Roman"/>
        </w:rPr>
      </w:pPr>
    </w:p>
    <w:p w14:paraId="79FCAE81" w14:textId="77777777" w:rsidR="00415EF0" w:rsidRDefault="00415EF0" w:rsidP="00415EF0">
      <w:pPr>
        <w:pStyle w:val="TableCaption"/>
        <w:rPr>
          <w:rFonts w:ascii="Times New Roman" w:hAnsi="Times New Roman" w:cs="Times New Roman"/>
        </w:rPr>
      </w:pPr>
    </w:p>
    <w:p w14:paraId="5D7802B0" w14:textId="6F36DDD4" w:rsidR="009B710F" w:rsidRPr="003B09F5" w:rsidRDefault="009B710F" w:rsidP="00415EF0">
      <w:pPr>
        <w:pStyle w:val="TableCaption"/>
        <w:rPr>
          <w:rFonts w:ascii="Times New Roman" w:hAnsi="Times New Roman" w:cs="Times New Roman"/>
        </w:rPr>
      </w:pPr>
      <w:bookmarkStart w:id="306" w:name="_Ref26190121"/>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11</w:t>
      </w:r>
      <w:r w:rsidRPr="003B09F5">
        <w:rPr>
          <w:rFonts w:ascii="Times New Roman" w:hAnsi="Times New Roman" w:cs="Times New Roman"/>
        </w:rPr>
        <w:fldChar w:fldCharType="end"/>
      </w:r>
      <w:bookmarkEnd w:id="305"/>
      <w:bookmarkEnd w:id="306"/>
      <w:r w:rsidRPr="003B09F5">
        <w:rPr>
          <w:rFonts w:ascii="Times New Roman" w:hAnsi="Times New Roman" w:cs="Times New Roman"/>
        </w:rPr>
        <w:t xml:space="preserve"> Ecological consequences of revised thresholds in terms of compliance of stated site values and site management objectives at Lake Mariginiup.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28"/>
        <w:gridCol w:w="9641"/>
        <w:gridCol w:w="1443"/>
      </w:tblGrid>
      <w:tr w:rsidR="003B09F5" w:rsidRPr="003B09F5" w14:paraId="26272005" w14:textId="77777777">
        <w:tc>
          <w:tcPr>
            <w:tcW w:w="0" w:type="auto"/>
            <w:tcBorders>
              <w:bottom w:val="single" w:sz="0" w:space="0" w:color="auto"/>
            </w:tcBorders>
            <w:vAlign w:val="bottom"/>
          </w:tcPr>
          <w:p w14:paraId="262720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03" w14:textId="77777777" w:rsidR="001D584F" w:rsidRPr="003B09F5" w:rsidRDefault="005D6919" w:rsidP="00E73D03">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r w:rsidRPr="003B09F5">
              <w:rPr>
                <w:rFonts w:cs="Times New Roman"/>
                <w:i/>
              </w:rPr>
              <w:t>Pseudogobius olorum</w:t>
            </w:r>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r w:rsidR="006F0AF2">
              <w:rPr>
                <w:rFonts w:cs="Times New Roman"/>
              </w:rPr>
              <w:t>?</w:t>
            </w:r>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P. olorum</w:t>
            </w:r>
            <w:r w:rsidRPr="003B09F5">
              <w:rPr>
                <w:rFonts w:cs="Times New Roman"/>
              </w:rPr>
              <w:t>, it is unlikely this fish will return unless water quality is restored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Maintain invertebrate diversity through some lake bed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xml:space="preserve">, the trees are slow growing and will require 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t>Possible</w:t>
            </w:r>
          </w:p>
        </w:tc>
      </w:tr>
    </w:tbl>
    <w:p w14:paraId="4703AE11" w14:textId="77777777" w:rsidR="00813612" w:rsidRDefault="00813612">
      <w:pPr>
        <w:pStyle w:val="Heading3"/>
        <w:rPr>
          <w:rFonts w:cs="Times New Roman"/>
        </w:rPr>
        <w:sectPr w:rsidR="00813612" w:rsidSect="006B335C">
          <w:pgSz w:w="15840" w:h="12240" w:orient="landscape"/>
          <w:pgMar w:top="454" w:right="964" w:bottom="454" w:left="964" w:header="720" w:footer="720" w:gutter="0"/>
          <w:cols w:space="720"/>
          <w:docGrid w:linePitch="326"/>
        </w:sectPr>
      </w:pPr>
      <w:bookmarkStart w:id="307" w:name="water-quality-3"/>
    </w:p>
    <w:p w14:paraId="2627202A" w14:textId="182B0FA3" w:rsidR="001D584F" w:rsidRPr="003B09F5" w:rsidRDefault="005D6919">
      <w:pPr>
        <w:pStyle w:val="Heading3"/>
        <w:rPr>
          <w:rFonts w:cs="Times New Roman"/>
        </w:rPr>
      </w:pPr>
      <w:bookmarkStart w:id="308" w:name="_Toc26198113"/>
      <w:r w:rsidRPr="003B09F5">
        <w:rPr>
          <w:rFonts w:cs="Times New Roman"/>
        </w:rPr>
        <w:lastRenderedPageBreak/>
        <w:t>Water quality</w:t>
      </w:r>
      <w:bookmarkEnd w:id="307"/>
      <w:bookmarkEnd w:id="308"/>
    </w:p>
    <w:p w14:paraId="2627202B" w14:textId="3CA61553" w:rsidR="001D584F" w:rsidRPr="003B09F5" w:rsidRDefault="005D6919">
      <w:pPr>
        <w:pStyle w:val="FirstParagraph"/>
        <w:rPr>
          <w:rFonts w:cs="Times New Roman"/>
        </w:rPr>
      </w:pPr>
      <w:r w:rsidRPr="003B09F5">
        <w:rPr>
          <w:rFonts w:cs="Times New Roman"/>
        </w:rPr>
        <w:t xml:space="preserve">Acidification has </w:t>
      </w:r>
      <w:r w:rsidR="00460FC9" w:rsidRPr="003B09F5">
        <w:rPr>
          <w:rFonts w:cs="Times New Roman"/>
        </w:rPr>
        <w:t>affected</w:t>
      </w:r>
      <w:r w:rsidRPr="003B09F5">
        <w:rPr>
          <w:rFonts w:cs="Times New Roman"/>
        </w:rPr>
        <w:t xml:space="preserve">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309"/>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sidR="00E73D03">
        <w:rPr>
          <w:rFonts w:cs="Times New Roman"/>
        </w:rPr>
        <w:t>due to unknown causes.</w:t>
      </w:r>
      <w:commentRangeEnd w:id="309"/>
      <w:r w:rsidR="00A97807">
        <w:rPr>
          <w:rStyle w:val="CommentReference"/>
          <w:rFonts w:asciiTheme="minorHAnsi" w:hAnsiTheme="minorHAnsi"/>
        </w:rPr>
        <w:commentReference w:id="309"/>
      </w:r>
    </w:p>
    <w:p w14:paraId="2627202C" w14:textId="77777777" w:rsidR="001D584F" w:rsidRPr="003B09F5" w:rsidRDefault="005D6919">
      <w:pPr>
        <w:pStyle w:val="Heading3"/>
        <w:rPr>
          <w:rFonts w:cs="Times New Roman"/>
        </w:rPr>
      </w:pPr>
      <w:bookmarkStart w:id="310" w:name="vegetation-dynamics-4"/>
      <w:bookmarkStart w:id="311" w:name="_Toc26198114"/>
      <w:r w:rsidRPr="003B09F5">
        <w:rPr>
          <w:rFonts w:cs="Times New Roman"/>
        </w:rPr>
        <w:t>Vegetation dynamics</w:t>
      </w:r>
      <w:bookmarkEnd w:id="310"/>
      <w:bookmarkEnd w:id="311"/>
    </w:p>
    <w:p w14:paraId="2627202D" w14:textId="087456AC" w:rsidR="001D584F" w:rsidRPr="003B09F5" w:rsidRDefault="005D6919">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r w:rsidRPr="003B09F5">
        <w:rPr>
          <w:rFonts w:cs="Times New Roman"/>
          <w:i/>
        </w:rPr>
        <w:t>Baumea articulata</w:t>
      </w:r>
      <w:r w:rsidRPr="003B09F5">
        <w:rPr>
          <w:rFonts w:cs="Times New Roman"/>
        </w:rPr>
        <w:t xml:space="preserve"> was present at high cover abundance throughout the transect until the early 2000’</w:t>
      </w:r>
      <w:r w:rsidR="00AB7380" w:rsidRPr="003B09F5">
        <w:rPr>
          <w:rFonts w:cs="Times New Roman"/>
        </w:rPr>
        <w:t>s but</w:t>
      </w:r>
      <w:r w:rsidRPr="003B09F5">
        <w:rPr>
          <w:rFonts w:cs="Times New Roman"/>
        </w:rPr>
        <w:t xml:space="preserve">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w:t>
      </w:r>
      <w:ins w:id="312" w:author="Natasha Del Borrello" w:date="2019-12-11T12:49:00Z">
        <w:r w:rsidR="00624317">
          <w:rPr>
            <w:rFonts w:cs="Times New Roman"/>
            <w:i/>
          </w:rPr>
          <w:t>l</w:t>
        </w:r>
      </w:ins>
      <w:r w:rsidRPr="003B09F5">
        <w:rPr>
          <w:rFonts w:cs="Times New Roman"/>
          <w:i/>
        </w:rPr>
        <w:t>a</w:t>
      </w:r>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00021B1C" w:rsidRPr="00021B1C">
        <w:rPr>
          <w:rFonts w:cs="Times New Roman"/>
          <w:iCs/>
        </w:rPr>
        <w:t xml:space="preserve"> (</w:t>
      </w:r>
      <w:r w:rsidR="00021B1C">
        <w:rPr>
          <w:rFonts w:cs="Times New Roman"/>
          <w:iCs/>
        </w:rPr>
        <w:fldChar w:fldCharType="begin"/>
      </w:r>
      <w:r w:rsidR="00021B1C">
        <w:rPr>
          <w:rFonts w:cs="Times New Roman"/>
          <w:iCs/>
        </w:rPr>
        <w:instrText xml:space="preserve"> REF _Ref25919624 \h </w:instrText>
      </w:r>
      <w:r w:rsidR="00021B1C">
        <w:rPr>
          <w:rFonts w:cs="Times New Roman"/>
          <w:iCs/>
        </w:rPr>
      </w:r>
      <w:r w:rsidR="00021B1C">
        <w:rPr>
          <w:rFonts w:cs="Times New Roman"/>
          <w:iCs/>
        </w:rPr>
        <w:fldChar w:fldCharType="separate"/>
      </w:r>
      <w:r w:rsidR="00E3659C" w:rsidRPr="003B09F5">
        <w:rPr>
          <w:rFonts w:cs="Times New Roman"/>
        </w:rPr>
        <w:t xml:space="preserve">Figure </w:t>
      </w:r>
      <w:r w:rsidR="00E3659C">
        <w:rPr>
          <w:rFonts w:cs="Times New Roman"/>
          <w:noProof/>
        </w:rPr>
        <w:t>25</w:t>
      </w:r>
      <w:r w:rsidR="00021B1C">
        <w:rPr>
          <w:rFonts w:cs="Times New Roman"/>
          <w:iCs/>
        </w:rPr>
        <w:fldChar w:fldCharType="end"/>
      </w:r>
      <w:r w:rsidR="00021B1C" w:rsidRPr="00021B1C">
        <w:rPr>
          <w:rFonts w:cs="Times New Roman"/>
          <w:iCs/>
        </w:rPr>
        <w:t>)</w:t>
      </w:r>
      <w:r w:rsidRPr="003B09F5">
        <w:rPr>
          <w:rFonts w:cs="Times New Roman"/>
        </w:rPr>
        <w:t>.</w:t>
      </w:r>
    </w:p>
    <w:p w14:paraId="2627202E" w14:textId="7E40A7FC" w:rsidR="001D584F" w:rsidRPr="003B09F5" w:rsidRDefault="005D6919">
      <w:pPr>
        <w:pStyle w:val="BodyText"/>
        <w:rPr>
          <w:rFonts w:cs="Times New Roman"/>
        </w:rPr>
      </w:pPr>
      <w:commentRangeStart w:id="313"/>
      <w:r w:rsidRPr="003B09F5">
        <w:rPr>
          <w:rFonts w:cs="Times New Roman"/>
        </w:rPr>
        <w:t>Regression analysis reveals a number of native species that will increase in cover abundance with increasing surface water levels (</w:t>
      </w:r>
      <w:r w:rsidR="00021B1C">
        <w:rPr>
          <w:rFonts w:cs="Times New Roman"/>
        </w:rPr>
        <w:fldChar w:fldCharType="begin"/>
      </w:r>
      <w:r w:rsidR="00021B1C">
        <w:rPr>
          <w:rFonts w:cs="Times New Roman"/>
        </w:rPr>
        <w:instrText xml:space="preserve"> REF _Ref25919632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26</w:t>
      </w:r>
      <w:r w:rsidR="00021B1C">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commentRangeEnd w:id="313"/>
      <w:r w:rsidR="00A97807">
        <w:rPr>
          <w:rStyle w:val="CommentReference"/>
          <w:rFonts w:asciiTheme="minorHAnsi" w:hAnsiTheme="minorHAnsi"/>
        </w:rPr>
        <w:commentReference w:id="313"/>
      </w:r>
    </w:p>
    <w:p w14:paraId="2627202F" w14:textId="77777777" w:rsidR="001D584F" w:rsidRPr="003B09F5" w:rsidRDefault="005D6919">
      <w:pPr>
        <w:pStyle w:val="Heading3"/>
        <w:rPr>
          <w:rFonts w:cs="Times New Roman"/>
        </w:rPr>
      </w:pPr>
      <w:bookmarkStart w:id="314" w:name="aquatic-invertebrates-2"/>
      <w:bookmarkStart w:id="315" w:name="_Toc26198115"/>
      <w:r w:rsidRPr="003B09F5">
        <w:rPr>
          <w:rFonts w:cs="Times New Roman"/>
        </w:rPr>
        <w:t>Aquatic invertebrates</w:t>
      </w:r>
      <w:bookmarkEnd w:id="314"/>
      <w:bookmarkEnd w:id="315"/>
    </w:p>
    <w:p w14:paraId="26272030" w14:textId="3E4B8179" w:rsidR="001D584F" w:rsidRPr="003B09F5" w:rsidRDefault="005D6919">
      <w:pPr>
        <w:pStyle w:val="FirstParagraph"/>
        <w:rPr>
          <w:rFonts w:cs="Times New Roman"/>
        </w:rPr>
      </w:pPr>
      <w:r w:rsidRPr="003B09F5">
        <w:rPr>
          <w:rFonts w:cs="Times New Roman"/>
        </w:rPr>
        <w:t xml:space="preserve">Lake Mariginiup has been sampled </w:t>
      </w:r>
      <w:r w:rsidR="00E73D03">
        <w:rPr>
          <w:rFonts w:cs="Times New Roman"/>
        </w:rPr>
        <w:t xml:space="preserve">yearly </w:t>
      </w:r>
      <w:r w:rsidRPr="003B09F5">
        <w:rPr>
          <w:rFonts w:cs="Times New Roman"/>
        </w:rPr>
        <w:t xml:space="preserve">1996 </w:t>
      </w:r>
      <w:r w:rsidR="00E73D03">
        <w:rPr>
          <w:rFonts w:cs="Times New Roman"/>
        </w:rPr>
        <w:t>-</w:t>
      </w:r>
      <w:r w:rsidR="00E73D03" w:rsidRPr="003B09F5">
        <w:rPr>
          <w:rFonts w:cs="Times New Roman"/>
        </w:rPr>
        <w:t xml:space="preserve"> </w:t>
      </w:r>
      <w:r w:rsidRPr="003B09F5">
        <w:rPr>
          <w:rFonts w:cs="Times New Roman"/>
        </w:rPr>
        <w:t xml:space="preserve">2002, 2004 </w:t>
      </w:r>
      <w:r w:rsidR="00E73D03">
        <w:rPr>
          <w:rFonts w:cs="Times New Roman"/>
        </w:rPr>
        <w:t>-</w:t>
      </w:r>
      <w:r w:rsidR="00E73D03" w:rsidRPr="003B09F5">
        <w:rPr>
          <w:rFonts w:cs="Times New Roman"/>
        </w:rPr>
        <w:t xml:space="preserve"> </w:t>
      </w:r>
      <w:r w:rsidRPr="003B09F5">
        <w:rPr>
          <w:rFonts w:cs="Times New Roman"/>
        </w:rPr>
        <w:t>2009, 2012</w:t>
      </w:r>
      <w:r w:rsidR="00110F74">
        <w:rPr>
          <w:rFonts w:cs="Times New Roman"/>
        </w:rPr>
        <w:t>, and</w:t>
      </w:r>
      <w:r w:rsidRPr="003B09F5">
        <w:rPr>
          <w:rFonts w:cs="Times New Roman"/>
        </w:rPr>
        <w:t xml:space="preserve"> </w:t>
      </w:r>
      <w:r w:rsidR="00E73D03">
        <w:rPr>
          <w:rFonts w:cs="Times New Roman"/>
        </w:rPr>
        <w:t>–</w:t>
      </w:r>
      <w:r w:rsidR="00E73D03" w:rsidRPr="003B09F5">
        <w:rPr>
          <w:rFonts w:cs="Times New Roman"/>
        </w:rPr>
        <w:t xml:space="preserve"> </w:t>
      </w:r>
      <w:r w:rsidRPr="003B09F5">
        <w:rPr>
          <w:rFonts w:cs="Times New Roman"/>
        </w:rPr>
        <w:t>2018</w:t>
      </w:r>
      <w:r w:rsidR="00E73D03">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sidR="00021B1C">
        <w:rPr>
          <w:rFonts w:cs="Times New Roman"/>
        </w:rPr>
        <w:fldChar w:fldCharType="begin"/>
      </w:r>
      <w:r w:rsidR="00021B1C">
        <w:rPr>
          <w:rFonts w:cs="Times New Roman"/>
        </w:rPr>
        <w:instrText xml:space="preserve"> REF _Ref25919640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27</w:t>
      </w:r>
      <w:r w:rsidR="00021B1C">
        <w:rPr>
          <w:rFonts w:cs="Times New Roman"/>
        </w:rPr>
        <w:fldChar w:fldCharType="end"/>
      </w:r>
      <w:r w:rsidRPr="003B09F5">
        <w:rPr>
          <w:rFonts w:cs="Times New Roman"/>
        </w:rPr>
        <w:t xml:space="preserve">) and </w:t>
      </w:r>
      <w:r w:rsidR="00E73D03">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sidR="00E73D03">
        <w:rPr>
          <w:rFonts w:cs="Times New Roman"/>
        </w:rPr>
        <w:t>assemblage</w:t>
      </w:r>
      <w:r w:rsidRPr="003B09F5">
        <w:rPr>
          <w:rFonts w:cs="Times New Roman"/>
        </w:rPr>
        <w:t>. Recent increases in water levels may be promoting higher richness by increasing h</w:t>
      </w:r>
      <w:commentRangeStart w:id="316"/>
      <w:r w:rsidRPr="003B09F5">
        <w:rPr>
          <w:rFonts w:cs="Times New Roman"/>
        </w:rPr>
        <w:t>abitat availability and diversity. There has been a dramatic shift in macroinvertebrate community compositions between 2002 and 2004 (</w:t>
      </w:r>
      <w:r w:rsidR="00021B1C">
        <w:rPr>
          <w:rFonts w:cs="Times New Roman"/>
        </w:rPr>
        <w:fldChar w:fldCharType="begin"/>
      </w:r>
      <w:r w:rsidR="00021B1C">
        <w:rPr>
          <w:rFonts w:cs="Times New Roman"/>
        </w:rPr>
        <w:instrText xml:space="preserve"> REF _Ref25919645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28</w:t>
      </w:r>
      <w:r w:rsidR="00021B1C">
        <w:rPr>
          <w:rFonts w:cs="Times New Roman"/>
        </w:rPr>
        <w:fldChar w:fldCharType="end"/>
      </w:r>
      <w:r w:rsidRPr="003B09F5">
        <w:rPr>
          <w:rFonts w:cs="Times New Roman"/>
        </w:rPr>
        <w:t>). Recent data suggests the community may be returning to pre-2004 composition, which again may be attributable to increased surface waters and habitat availability. Some families have disappeared from the lake, including Amphisopidae, Ceinidae, Chydoridae and Cyprididae.</w:t>
      </w:r>
      <w:commentRangeEnd w:id="316"/>
      <w:r w:rsidR="00A97807">
        <w:rPr>
          <w:rStyle w:val="CommentReference"/>
          <w:rFonts w:asciiTheme="minorHAnsi" w:hAnsiTheme="minorHAnsi"/>
        </w:rPr>
        <w:commentReference w:id="316"/>
      </w:r>
    </w:p>
    <w:p w14:paraId="16AFDE0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B" wp14:editId="2DEB68CA">
            <wp:extent cx="5949950" cy="5181600"/>
            <wp:effectExtent l="0" t="0" r="0" b="0"/>
            <wp:docPr id="29" name="Picture" descr=" Ground and surface water levels recorded at bore 61610685 (red) and staff gauge 6162577 (blue) that represent changes in water levels at Lake Mariginiup."/>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37"/>
                    <a:stretch>
                      <a:fillRect/>
                    </a:stretch>
                  </pic:blipFill>
                  <pic:spPr bwMode="auto">
                    <a:xfrm>
                      <a:off x="0" y="0"/>
                      <a:ext cx="5950600" cy="5182166"/>
                    </a:xfrm>
                    <a:prstGeom prst="rect">
                      <a:avLst/>
                    </a:prstGeom>
                    <a:noFill/>
                    <a:ln w="9525">
                      <a:noFill/>
                      <a:headEnd/>
                      <a:tailEnd/>
                    </a:ln>
                  </pic:spPr>
                </pic:pic>
              </a:graphicData>
            </a:graphic>
          </wp:inline>
        </w:drawing>
      </w:r>
    </w:p>
    <w:p w14:paraId="26272032" w14:textId="6A7860EA" w:rsidR="001D584F" w:rsidRPr="003B09F5" w:rsidRDefault="009B710F" w:rsidP="009B710F">
      <w:pPr>
        <w:pStyle w:val="Caption"/>
        <w:rPr>
          <w:rFonts w:ascii="Times New Roman" w:hAnsi="Times New Roman" w:cs="Times New Roman"/>
        </w:rPr>
      </w:pPr>
      <w:bookmarkStart w:id="317"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24</w:t>
      </w:r>
      <w:r w:rsidRPr="003B09F5">
        <w:rPr>
          <w:rFonts w:ascii="Times New Roman" w:hAnsi="Times New Roman" w:cs="Times New Roman"/>
        </w:rPr>
        <w:fldChar w:fldCharType="end"/>
      </w:r>
      <w:bookmarkEnd w:id="317"/>
      <w:r w:rsidR="005D6919" w:rsidRPr="003B09F5">
        <w:rPr>
          <w:rFonts w:ascii="Times New Roman" w:hAnsi="Times New Roman" w:cs="Times New Roman"/>
        </w:rPr>
        <w:t xml:space="preserve"> Ground and surface water levels recorded at bore 61610685 (red) and staff gauge 6162577 (blue) that represent changes in water levels at Lake Mariginiup.</w:t>
      </w:r>
    </w:p>
    <w:p w14:paraId="796CA9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1F" wp14:editId="19E60ED1">
            <wp:extent cx="4114800" cy="3213100"/>
            <wp:effectExtent l="0" t="0" r="0" b="6350"/>
            <wp:docPr id="31" name="Picture" descr="Unconstrained ordination based on the latent variable model for each surveyed year for Lake Marigini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38"/>
                    <a:stretch>
                      <a:fillRect/>
                    </a:stretch>
                  </pic:blipFill>
                  <pic:spPr bwMode="auto">
                    <a:xfrm>
                      <a:off x="0" y="0"/>
                      <a:ext cx="4115249" cy="3213451"/>
                    </a:xfrm>
                    <a:prstGeom prst="rect">
                      <a:avLst/>
                    </a:prstGeom>
                    <a:noFill/>
                    <a:ln w="9525">
                      <a:noFill/>
                      <a:headEnd/>
                      <a:tailEnd/>
                    </a:ln>
                  </pic:spPr>
                </pic:pic>
              </a:graphicData>
            </a:graphic>
          </wp:inline>
        </w:drawing>
      </w:r>
    </w:p>
    <w:p w14:paraId="26272036" w14:textId="77FD9AD6" w:rsidR="001D584F" w:rsidRPr="003B09F5" w:rsidRDefault="009B710F" w:rsidP="009B710F">
      <w:pPr>
        <w:pStyle w:val="Caption"/>
        <w:rPr>
          <w:rFonts w:ascii="Times New Roman" w:hAnsi="Times New Roman" w:cs="Times New Roman"/>
        </w:rPr>
      </w:pPr>
      <w:bookmarkStart w:id="318"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25</w:t>
      </w:r>
      <w:r w:rsidRPr="003B09F5">
        <w:rPr>
          <w:rFonts w:ascii="Times New Roman" w:hAnsi="Times New Roman" w:cs="Times New Roman"/>
        </w:rPr>
        <w:fldChar w:fldCharType="end"/>
      </w:r>
      <w:bookmarkEnd w:id="31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Mariginiup. Plots are represented as different colours and consecutive years are joined by a line with first and last survey years labeled.</w:t>
      </w:r>
    </w:p>
    <w:p w14:paraId="50E0E8C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1" wp14:editId="317F6850">
            <wp:extent cx="4203700" cy="2698750"/>
            <wp:effectExtent l="0" t="0" r="6350" b="6350"/>
            <wp:docPr id="32" name="Picture"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39"/>
                    <a:stretch>
                      <a:fillRect/>
                    </a:stretch>
                  </pic:blipFill>
                  <pic:spPr bwMode="auto">
                    <a:xfrm>
                      <a:off x="0" y="0"/>
                      <a:ext cx="4204157" cy="2699043"/>
                    </a:xfrm>
                    <a:prstGeom prst="rect">
                      <a:avLst/>
                    </a:prstGeom>
                    <a:noFill/>
                    <a:ln w="9525">
                      <a:noFill/>
                      <a:headEnd/>
                      <a:tailEnd/>
                    </a:ln>
                  </pic:spPr>
                </pic:pic>
              </a:graphicData>
            </a:graphic>
          </wp:inline>
        </w:drawing>
      </w:r>
    </w:p>
    <w:p w14:paraId="26272038" w14:textId="632AB902" w:rsidR="001D584F" w:rsidRPr="003B09F5" w:rsidRDefault="009B710F" w:rsidP="009B710F">
      <w:pPr>
        <w:pStyle w:val="Caption"/>
        <w:rPr>
          <w:rFonts w:ascii="Times New Roman" w:hAnsi="Times New Roman" w:cs="Times New Roman"/>
        </w:rPr>
      </w:pPr>
      <w:bookmarkStart w:id="319"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26</w:t>
      </w:r>
      <w:r w:rsidRPr="003B09F5">
        <w:rPr>
          <w:rFonts w:ascii="Times New Roman" w:hAnsi="Times New Roman" w:cs="Times New Roman"/>
        </w:rPr>
        <w:fldChar w:fldCharType="end"/>
      </w:r>
      <w:bookmarkEnd w:id="31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Mariginiup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and species with positive values are predicted to </w:t>
      </w:r>
      <w:r w:rsidR="00460FC9" w:rsidRPr="003B09F5">
        <w:rPr>
          <w:rFonts w:ascii="Times New Roman" w:hAnsi="Times New Roman" w:cs="Times New Roman"/>
        </w:rPr>
        <w:t>increase</w:t>
      </w:r>
      <w:r w:rsidR="005D6919" w:rsidRPr="003B09F5">
        <w:rPr>
          <w:rFonts w:ascii="Times New Roman" w:hAnsi="Times New Roman" w:cs="Times New Roman"/>
        </w:rPr>
        <w:t xml:space="preserve"> in cover abundance with increasing water levels.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EA32BEC"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3" wp14:editId="430C8D8A">
            <wp:extent cx="4305300" cy="3333750"/>
            <wp:effectExtent l="0" t="0" r="0" b="0"/>
            <wp:docPr id="33" name="Picture" descr="Richness of aquatic invertebrate families for each year at Lake Marigini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40"/>
                    <a:stretch>
                      <a:fillRect/>
                    </a:stretch>
                  </pic:blipFill>
                  <pic:spPr bwMode="auto">
                    <a:xfrm>
                      <a:off x="0" y="0"/>
                      <a:ext cx="4305769" cy="3334113"/>
                    </a:xfrm>
                    <a:prstGeom prst="rect">
                      <a:avLst/>
                    </a:prstGeom>
                    <a:noFill/>
                    <a:ln w="9525">
                      <a:noFill/>
                      <a:headEnd/>
                      <a:tailEnd/>
                    </a:ln>
                  </pic:spPr>
                </pic:pic>
              </a:graphicData>
            </a:graphic>
          </wp:inline>
        </w:drawing>
      </w:r>
    </w:p>
    <w:p w14:paraId="2627203A" w14:textId="551DD612" w:rsidR="001D584F" w:rsidRPr="003B09F5" w:rsidRDefault="009B710F" w:rsidP="009B710F">
      <w:pPr>
        <w:pStyle w:val="Caption"/>
        <w:rPr>
          <w:rFonts w:ascii="Times New Roman" w:hAnsi="Times New Roman" w:cs="Times New Roman"/>
        </w:rPr>
      </w:pPr>
      <w:bookmarkStart w:id="320"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27</w:t>
      </w:r>
      <w:r w:rsidRPr="003B09F5">
        <w:rPr>
          <w:rFonts w:ascii="Times New Roman" w:hAnsi="Times New Roman" w:cs="Times New Roman"/>
        </w:rPr>
        <w:fldChar w:fldCharType="end"/>
      </w:r>
      <w:bookmarkEnd w:id="32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Mariginiup.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01C79FC8"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5" wp14:editId="50373369">
            <wp:extent cx="4241800" cy="3308350"/>
            <wp:effectExtent l="0" t="0" r="6350" b="6350"/>
            <wp:docPr id="34" name="Picture" descr="Unconstrained ordination based on invertebrate data for each surveyed year for Lake Marigini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41"/>
                    <a:stretch>
                      <a:fillRect/>
                    </a:stretch>
                  </pic:blipFill>
                  <pic:spPr bwMode="auto">
                    <a:xfrm>
                      <a:off x="0" y="0"/>
                      <a:ext cx="4242263" cy="3308711"/>
                    </a:xfrm>
                    <a:prstGeom prst="rect">
                      <a:avLst/>
                    </a:prstGeom>
                    <a:noFill/>
                    <a:ln w="9525">
                      <a:noFill/>
                      <a:headEnd/>
                      <a:tailEnd/>
                    </a:ln>
                  </pic:spPr>
                </pic:pic>
              </a:graphicData>
            </a:graphic>
          </wp:inline>
        </w:drawing>
      </w:r>
    </w:p>
    <w:p w14:paraId="2627203C" w14:textId="42C69D01" w:rsidR="001D584F" w:rsidRPr="003B09F5" w:rsidRDefault="009B710F" w:rsidP="009B710F">
      <w:pPr>
        <w:pStyle w:val="Caption"/>
        <w:rPr>
          <w:rFonts w:ascii="Times New Roman" w:hAnsi="Times New Roman" w:cs="Times New Roman"/>
        </w:rPr>
      </w:pPr>
      <w:bookmarkStart w:id="321"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28</w:t>
      </w:r>
      <w:r w:rsidRPr="003B09F5">
        <w:rPr>
          <w:rFonts w:ascii="Times New Roman" w:hAnsi="Times New Roman" w:cs="Times New Roman"/>
        </w:rPr>
        <w:fldChar w:fldCharType="end"/>
      </w:r>
      <w:bookmarkEnd w:id="321"/>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Mariginiup. Consecutive years are joined by a line with first and last survey years labeled.</w:t>
      </w:r>
    </w:p>
    <w:p w14:paraId="7F11885C" w14:textId="77777777" w:rsidR="00590956" w:rsidRPr="003B09F5" w:rsidRDefault="00590956">
      <w:pPr>
        <w:rPr>
          <w:rFonts w:ascii="Times New Roman" w:eastAsiaTheme="majorEastAsia" w:hAnsi="Times New Roman" w:cs="Times New Roman"/>
          <w:b/>
          <w:bCs/>
          <w:sz w:val="32"/>
          <w:szCs w:val="32"/>
        </w:rPr>
      </w:pPr>
      <w:bookmarkStart w:id="322" w:name="lake-jandabup"/>
      <w:r w:rsidRPr="003B09F5">
        <w:rPr>
          <w:rFonts w:ascii="Times New Roman" w:hAnsi="Times New Roman" w:cs="Times New Roman"/>
        </w:rPr>
        <w:br w:type="page"/>
      </w:r>
    </w:p>
    <w:p w14:paraId="2627203D" w14:textId="71AFC47B" w:rsidR="001D584F" w:rsidRPr="003B09F5" w:rsidRDefault="005D6919">
      <w:pPr>
        <w:pStyle w:val="Heading2"/>
        <w:rPr>
          <w:rFonts w:cs="Times New Roman"/>
        </w:rPr>
      </w:pPr>
      <w:bookmarkStart w:id="323" w:name="_Toc26198116"/>
      <w:r w:rsidRPr="003B09F5">
        <w:rPr>
          <w:rFonts w:cs="Times New Roman"/>
        </w:rPr>
        <w:lastRenderedPageBreak/>
        <w:t>Lake Jandabup</w:t>
      </w:r>
      <w:bookmarkEnd w:id="322"/>
      <w:bookmarkEnd w:id="323"/>
    </w:p>
    <w:p w14:paraId="2627203E" w14:textId="5E40B5E3" w:rsidR="001D584F" w:rsidRPr="003B09F5" w:rsidRDefault="005D6919">
      <w:pPr>
        <w:pStyle w:val="FirstParagraph"/>
        <w:rPr>
          <w:rFonts w:cs="Times New Roman"/>
        </w:rPr>
      </w:pPr>
      <w:r w:rsidRPr="003B09F5">
        <w:rPr>
          <w:rFonts w:cs="Times New Roman"/>
        </w:rPr>
        <w:t>Lake Jandabup is a</w:t>
      </w:r>
      <w:del w:id="324" w:author="Michael Hammond" w:date="2019-12-19T09:36:00Z">
        <w:r w:rsidRPr="003B09F5" w:rsidDel="00A97807">
          <w:rPr>
            <w:rFonts w:cs="Times New Roman"/>
          </w:rPr>
          <w:delText>n</w:delText>
        </w:r>
      </w:del>
      <w:r w:rsidRPr="003B09F5">
        <w:rPr>
          <w:rFonts w:cs="Times New Roman"/>
        </w:rPr>
        <w:t xml:space="preserve"> </w:t>
      </w:r>
      <w:del w:id="325" w:author="Michael Hammond" w:date="2019-12-19T09:36:00Z">
        <w:r w:rsidRPr="003B09F5" w:rsidDel="00A97807">
          <w:rPr>
            <w:rFonts w:cs="Times New Roman"/>
          </w:rPr>
          <w:delText xml:space="preserve">artificially watered </w:delText>
        </w:r>
      </w:del>
      <w:r w:rsidRPr="003B09F5">
        <w:rPr>
          <w:rFonts w:cs="Times New Roman"/>
        </w:rPr>
        <w:t xml:space="preserve">wetland </w:t>
      </w:r>
      <w:ins w:id="326" w:author="Michael Hammond" w:date="2019-12-19T09:36:00Z">
        <w:r w:rsidR="00A97807">
          <w:rPr>
            <w:rFonts w:cs="Times New Roman"/>
          </w:rPr>
          <w:t xml:space="preserve">that is supplemented with groundwater pumped into it from the </w:t>
        </w:r>
      </w:ins>
      <w:ins w:id="327" w:author="Michael Hammond" w:date="2019-12-19T09:39:00Z">
        <w:r w:rsidR="00A97807">
          <w:rPr>
            <w:rFonts w:cs="Times New Roman"/>
          </w:rPr>
          <w:t>Superficial</w:t>
        </w:r>
      </w:ins>
      <w:ins w:id="328" w:author="Michael Hammond" w:date="2019-12-19T09:36:00Z">
        <w:r w:rsidR="00A97807">
          <w:rPr>
            <w:rFonts w:cs="Times New Roman"/>
          </w:rPr>
          <w:t xml:space="preserve"> aquifer. </w:t>
        </w:r>
      </w:ins>
      <w:ins w:id="329" w:author="Michael Hammond" w:date="2019-12-19T09:37:00Z">
        <w:r w:rsidR="00A97807">
          <w:rPr>
            <w:rFonts w:cs="Times New Roman"/>
          </w:rPr>
          <w:t>The lake</w:t>
        </w:r>
      </w:ins>
      <w:del w:id="330" w:author="Michael Hammond" w:date="2019-12-19T09:37:00Z">
        <w:r w:rsidRPr="003B09F5" w:rsidDel="00A97807">
          <w:rPr>
            <w:rFonts w:cs="Times New Roman"/>
          </w:rPr>
          <w:delText>that</w:delText>
        </w:r>
      </w:del>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be </w:t>
      </w:r>
      <w:r w:rsidR="000077A6" w:rsidRPr="003B09F5">
        <w:rPr>
          <w:rFonts w:cs="Times New Roman"/>
        </w:rPr>
        <w:t xml:space="preserve">not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del w:id="331" w:author="Michael Hammond" w:date="2019-12-19T09:37:00Z">
        <w:r w:rsidRPr="003B09F5" w:rsidDel="00A97807">
          <w:rPr>
            <w:rFonts w:cs="Times New Roman"/>
          </w:rPr>
          <w:delText>artificial augmentation</w:delText>
        </w:r>
      </w:del>
      <w:ins w:id="332" w:author="Michael Hammond" w:date="2019-12-19T09:37:00Z">
        <w:r w:rsidR="00A97807">
          <w:rPr>
            <w:rFonts w:cs="Times New Roman"/>
          </w:rPr>
          <w:t>supplementation</w:t>
        </w:r>
      </w:ins>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del w:id="333" w:author="Natasha Del Borrello" w:date="2019-12-11T12:55:00Z">
        <w:r w:rsidRPr="003B09F5" w:rsidDel="00624317">
          <w:rPr>
            <w:rFonts w:cs="Times New Roman"/>
          </w:rPr>
          <w:delText xml:space="preserve">waters </w:delText>
        </w:r>
      </w:del>
      <w:ins w:id="334" w:author="Natasha Del Borrello" w:date="2019-12-11T12:55:00Z">
        <w:r w:rsidR="00624317">
          <w:rPr>
            <w:rFonts w:cs="Times New Roman"/>
          </w:rPr>
          <w:t>lake</w:t>
        </w:r>
        <w:r w:rsidR="00624317" w:rsidRPr="003B09F5">
          <w:rPr>
            <w:rFonts w:cs="Times New Roman"/>
          </w:rPr>
          <w:t xml:space="preserve"> </w:t>
        </w:r>
      </w:ins>
      <w:r w:rsidRPr="003B09F5">
        <w:rPr>
          <w:rFonts w:cs="Times New Roman"/>
        </w:rPr>
        <w:t>usually ha</w:t>
      </w:r>
      <w:ins w:id="335" w:author="Natasha Del Borrello" w:date="2019-12-11T12:55:00Z">
        <w:r w:rsidR="00624317">
          <w:rPr>
            <w:rFonts w:cs="Times New Roman"/>
          </w:rPr>
          <w:t>s</w:t>
        </w:r>
      </w:ins>
      <w:del w:id="336" w:author="Natasha Del Borrello" w:date="2019-12-11T12:55:00Z">
        <w:r w:rsidRPr="003B09F5" w:rsidDel="00624317">
          <w:rPr>
            <w:rFonts w:cs="Times New Roman"/>
          </w:rPr>
          <w:delText>ve</w:delText>
        </w:r>
      </w:del>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337"/>
      <w:r w:rsidR="00ED2E14" w:rsidRPr="003B09F5">
        <w:rPr>
          <w:rFonts w:cs="Times New Roman"/>
        </w:rPr>
        <w:t>like</w:t>
      </w:r>
      <w:r w:rsidRPr="003B09F5">
        <w:rPr>
          <w:rFonts w:cs="Times New Roman"/>
        </w:rPr>
        <w:t xml:space="preserve"> the communities of Lake Mariginiup and Melaleuca Park 173</w:t>
      </w:r>
      <w:commentRangeEnd w:id="337"/>
      <w:r w:rsidR="00624317">
        <w:rPr>
          <w:rStyle w:val="CommentReference"/>
          <w:rFonts w:asciiTheme="minorHAnsi" w:hAnsiTheme="minorHAnsi"/>
        </w:rPr>
        <w:commentReference w:id="337"/>
      </w:r>
      <w:r w:rsidR="000077A6">
        <w:rPr>
          <w:rFonts w:cs="Times New Roman"/>
        </w:rPr>
        <w:t>, both also acidic although the latter has an acidity driven by dissolved organics which is different to the mineral processes at Mariginiup</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338" w:name="hydrology-5"/>
      <w:bookmarkStart w:id="339" w:name="_Toc26198117"/>
      <w:r w:rsidRPr="003B09F5">
        <w:rPr>
          <w:rFonts w:cs="Times New Roman"/>
        </w:rPr>
        <w:t>Hydrology</w:t>
      </w:r>
      <w:bookmarkEnd w:id="338"/>
      <w:bookmarkEnd w:id="339"/>
    </w:p>
    <w:p w14:paraId="26272040" w14:textId="0DAD71FB"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E3659C">
        <w:t xml:space="preserve">Table </w:t>
      </w:r>
      <w:r w:rsidR="00E3659C">
        <w:rPr>
          <w:noProof/>
        </w:rPr>
        <w:t>12</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525B4DCE" w:rsidR="007A2B91" w:rsidRDefault="007A2B91" w:rsidP="007A2B91">
      <w:pPr>
        <w:pStyle w:val="Caption"/>
        <w:keepNext/>
      </w:pPr>
      <w:bookmarkStart w:id="340" w:name="_Ref25921800"/>
      <w:r>
        <w:t xml:space="preserve">Table </w:t>
      </w:r>
      <w:fldSimple w:instr=" SEQ Table \* ARABIC ">
        <w:r w:rsidR="00E3659C">
          <w:rPr>
            <w:noProof/>
          </w:rPr>
          <w:t>12</w:t>
        </w:r>
      </w:fldSimple>
      <w:bookmarkEnd w:id="34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48B5B1E2" w14:textId="77777777" w:rsidR="007A2B91" w:rsidRPr="007A2B91" w:rsidRDefault="007A2B91" w:rsidP="007A2B91">
      <w:pPr>
        <w:pStyle w:val="BodyText"/>
      </w:pPr>
    </w:p>
    <w:p w14:paraId="011B9288" w14:textId="045E8F84" w:rsidR="00B7038B" w:rsidRDefault="00B7038B" w:rsidP="00B7038B">
      <w:pPr>
        <w:pStyle w:val="Heading3"/>
      </w:pPr>
      <w:bookmarkStart w:id="341" w:name="_Toc26198118"/>
      <w:r>
        <w:t>Site summary</w:t>
      </w:r>
      <w:bookmarkEnd w:id="341"/>
    </w:p>
    <w:p w14:paraId="446D312E" w14:textId="6F220063" w:rsidR="00B7038B" w:rsidRDefault="00B7038B" w:rsidP="00B7038B">
      <w:pPr>
        <w:pStyle w:val="FirstParagraph"/>
        <w:rPr>
          <w:rFonts w:cs="Times New Roman"/>
        </w:rPr>
        <w:sectPr w:rsidR="00B7038B" w:rsidSect="00B7038B">
          <w:pgSz w:w="12240" w:h="15840"/>
          <w:pgMar w:top="1440" w:right="1440" w:bottom="1440" w:left="1440" w:header="720" w:footer="720" w:gutter="0"/>
          <w:cols w:space="720"/>
          <w:docGrid w:linePitch="326"/>
        </w:sectPr>
      </w:pPr>
      <w:r>
        <w:rPr>
          <w:rFonts w:cs="Times New Roman"/>
        </w:rPr>
        <w:t xml:space="preserve">Many of the site values of Lake Jandabup are likely to be maintained under </w:t>
      </w:r>
      <w:del w:id="342" w:author="Michael Hammond" w:date="2019-12-19T09:46:00Z">
        <w:r w:rsidDel="0090510E">
          <w:rPr>
            <w:rFonts w:cs="Times New Roman"/>
          </w:rPr>
          <w:delText>the proposed changes to groundwater abstractio</w:delText>
        </w:r>
      </w:del>
      <w:ins w:id="343" w:author="Michael Hammond" w:date="2019-12-19T09:46:00Z">
        <w:r w:rsidR="0090510E">
          <w:rPr>
            <w:rFonts w:cs="Times New Roman"/>
          </w:rPr>
          <w:t>if levels are managed above the proposed threshold level</w:t>
        </w:r>
      </w:ins>
      <w:del w:id="344" w:author="Michael Hammond" w:date="2019-12-19T09:46:00Z">
        <w:r w:rsidDel="0090510E">
          <w:rPr>
            <w:rFonts w:cs="Times New Roman"/>
          </w:rPr>
          <w:delText>n</w:delText>
        </w:r>
      </w:del>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E3659C" w:rsidRPr="003B09F5">
        <w:rPr>
          <w:rFonts w:cs="Times New Roman"/>
        </w:rPr>
        <w:t xml:space="preserve">Table </w:t>
      </w:r>
      <w:r w:rsidR="00E3659C">
        <w:rPr>
          <w:rFonts w:cs="Times New Roman"/>
          <w:noProof/>
        </w:rPr>
        <w:t>13</w:t>
      </w:r>
      <w:r w:rsidR="00BF0D01">
        <w:rPr>
          <w:rFonts w:cs="Times New Roman"/>
        </w:rPr>
        <w:fldChar w:fldCharType="end"/>
      </w:r>
      <w:r>
        <w:rPr>
          <w:rFonts w:cs="Times New Roman"/>
        </w:rPr>
        <w:t>).</w:t>
      </w:r>
      <w:r w:rsidR="005D6919" w:rsidRPr="003B09F5">
        <w:rPr>
          <w:rFonts w:cs="Times New Roman"/>
        </w:rPr>
        <w:t xml:space="preserve"> Maintaining surface water levels at the current levels will minimise the risk of further acidification by ensuring sediments remain wet. It is predicted here that many </w:t>
      </w:r>
      <w:r w:rsidR="00285288" w:rsidRPr="003B09F5">
        <w:rPr>
          <w:rFonts w:cs="Times New Roman"/>
        </w:rPr>
        <w:t>species</w:t>
      </w:r>
      <w:r w:rsidR="00285288">
        <w:rPr>
          <w:rFonts w:cs="Times New Roman"/>
        </w:rPr>
        <w:t xml:space="preserve"> of </w:t>
      </w:r>
      <w:r w:rsidR="005D6919" w:rsidRPr="003B09F5">
        <w:rPr>
          <w:rFonts w:cs="Times New Roman"/>
        </w:rPr>
        <w:t xml:space="preserve">native vegetation are likely to increase in cover </w:t>
      </w:r>
      <w:r w:rsidR="005D6919" w:rsidRPr="003B09F5">
        <w:rPr>
          <w:rFonts w:cs="Times New Roman"/>
        </w:rPr>
        <w:lastRenderedPageBreak/>
        <w:t xml:space="preserve">abundance given higher water levels. If water levels rise to the point </w:t>
      </w:r>
      <w:r w:rsidR="00027B7F" w:rsidRPr="003B09F5">
        <w:rPr>
          <w:rFonts w:cs="Times New Roman"/>
        </w:rPr>
        <w:t>where</w:t>
      </w:r>
      <w:r w:rsidR="005D6919" w:rsidRPr="003B09F5">
        <w:rPr>
          <w:rFonts w:cs="Times New Roman"/>
        </w:rPr>
        <w:t xml:space="preserve"> artificial augmentation is no longer required, restoration of the hydrological regime may facilitate the expansion of wader habitat as seasonal variation in surface water levels increases towards 0.8 m. The current low pH of the wetland is driving the aquatic macroinvertebrate community away from pre-2000 compositions and towards </w:t>
      </w:r>
      <w:r w:rsidR="00285288">
        <w:rPr>
          <w:rFonts w:cs="Times New Roman"/>
        </w:rPr>
        <w:t>one</w:t>
      </w:r>
      <w:r w:rsidR="005D6919" w:rsidRPr="003B09F5">
        <w:rPr>
          <w:rFonts w:cs="Times New Roman"/>
        </w:rPr>
        <w:t xml:space="preserve"> composed of a less diverse, </w:t>
      </w:r>
      <w:r w:rsidR="00ED2E14" w:rsidRPr="003B09F5">
        <w:rPr>
          <w:rFonts w:cs="Times New Roman"/>
        </w:rPr>
        <w:t>acidophil</w:t>
      </w:r>
      <w:r w:rsidR="00285288">
        <w:rPr>
          <w:rFonts w:cs="Times New Roman"/>
        </w:rPr>
        <w:t>ic</w:t>
      </w:r>
      <w:r w:rsidR="005D6919"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345" w:name="_Ref25921810"/>
    </w:p>
    <w:p w14:paraId="0888C393" w14:textId="01C3825F" w:rsidR="00B7038B" w:rsidRDefault="00B7038B" w:rsidP="00B7038B">
      <w:pPr>
        <w:pStyle w:val="FirstParagraph"/>
        <w:rPr>
          <w:rFonts w:cs="Times New Roman"/>
        </w:rPr>
      </w:pPr>
    </w:p>
    <w:p w14:paraId="742585F9" w14:textId="738E853A" w:rsidR="00042ECD" w:rsidRPr="003B09F5" w:rsidRDefault="00042ECD" w:rsidP="00B7038B">
      <w:pPr>
        <w:pStyle w:val="FirstParagraph"/>
        <w:rPr>
          <w:rFonts w:cs="Times New Roman"/>
        </w:rPr>
      </w:pPr>
      <w:bookmarkStart w:id="346" w:name="_Ref2619047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13</w:t>
      </w:r>
      <w:r w:rsidRPr="003B09F5">
        <w:rPr>
          <w:rFonts w:cs="Times New Roman"/>
        </w:rPr>
        <w:fldChar w:fldCharType="end"/>
      </w:r>
      <w:bookmarkEnd w:id="345"/>
      <w:bookmarkEnd w:id="346"/>
      <w:r w:rsidRPr="003B09F5">
        <w:rPr>
          <w:rFonts w:cs="Times New Roman"/>
        </w:rPr>
        <w:t xml:space="preserve"> Ecological consequences of revised thresholds in terms of compliance of stated site values and site management objectives at Lake Jandabup.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5"/>
        <w:gridCol w:w="6826"/>
        <w:gridCol w:w="2859"/>
      </w:tblGrid>
      <w:tr w:rsidR="003B09F5" w:rsidRPr="003B09F5" w14:paraId="26272047" w14:textId="77777777">
        <w:tc>
          <w:tcPr>
            <w:tcW w:w="0" w:type="auto"/>
            <w:tcBorders>
              <w:bottom w:val="single" w:sz="0" w:space="0" w:color="auto"/>
            </w:tcBorders>
            <w:vAlign w:val="bottom"/>
          </w:tcPr>
          <w:p w14:paraId="2627204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4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5542F6">
              <w:rPr>
                <w:rFonts w:cs="Times New Roman"/>
                <w:highlight w:val="yellow"/>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lastRenderedPageBreak/>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Gambusia holbrooki</w:t>
            </w:r>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macrophytic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347" w:name="water-quality-4"/>
    </w:p>
    <w:p w14:paraId="26272070" w14:textId="29572885" w:rsidR="001D584F" w:rsidRPr="003B09F5" w:rsidRDefault="005D6919">
      <w:pPr>
        <w:pStyle w:val="Heading3"/>
        <w:rPr>
          <w:rFonts w:cs="Times New Roman"/>
        </w:rPr>
      </w:pPr>
      <w:bookmarkStart w:id="348" w:name="_Toc26198119"/>
      <w:r w:rsidRPr="003B09F5">
        <w:rPr>
          <w:rFonts w:cs="Times New Roman"/>
        </w:rPr>
        <w:lastRenderedPageBreak/>
        <w:t>Water quality</w:t>
      </w:r>
      <w:bookmarkEnd w:id="347"/>
      <w:bookmarkEnd w:id="348"/>
    </w:p>
    <w:p w14:paraId="0EE2DAB2" w14:textId="77777777" w:rsidR="00C531E6" w:rsidRDefault="005D6919" w:rsidP="00E0136A">
      <w:pPr>
        <w:pStyle w:val="FirstParagraph"/>
        <w:rPr>
          <w:ins w:id="349" w:author="Natasha Del Borrello" w:date="2019-12-11T13:23:00Z"/>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sidR="006124C4">
        <w:rPr>
          <w:rFonts w:cs="Times New Roman"/>
        </w:rPr>
        <w:t xml:space="preserve"> and past episodes drove the pH to &lt;4</w:t>
      </w:r>
      <w:r w:rsidRPr="003B09F5">
        <w:rPr>
          <w:rFonts w:cs="Times New Roman"/>
        </w:rPr>
        <w:t xml:space="preserve">. Alkalinity is currently very low, suggesting that the lake may be </w:t>
      </w:r>
      <w:r w:rsidR="00ED2E14" w:rsidRPr="003B09F5">
        <w:rPr>
          <w:rFonts w:cs="Times New Roman"/>
        </w:rPr>
        <w:t>losing</w:t>
      </w:r>
      <w:r w:rsidRPr="003B09F5">
        <w:rPr>
          <w:rFonts w:cs="Times New Roman"/>
        </w:rPr>
        <w:t xml:space="preserve"> its capacity to buffer </w:t>
      </w:r>
      <w:r w:rsidR="006124C4">
        <w:rPr>
          <w:rFonts w:cs="Times New Roman"/>
        </w:rPr>
        <w:t xml:space="preserve">further </w:t>
      </w:r>
      <w:r w:rsidRPr="003B09F5">
        <w:rPr>
          <w:rFonts w:cs="Times New Roman"/>
        </w:rPr>
        <w:t xml:space="preserve">pH changes. Deterioration of the chloride:sulphate ratio is also concerning. Maintaining high water levels </w:t>
      </w:r>
      <w:r w:rsidR="006124C4">
        <w:rPr>
          <w:rFonts w:cs="Times New Roman"/>
        </w:rPr>
        <w:t>will</w:t>
      </w:r>
      <w:r w:rsidR="006124C4" w:rsidRPr="003B09F5">
        <w:rPr>
          <w:rFonts w:cs="Times New Roman"/>
        </w:rPr>
        <w:t xml:space="preserve"> </w:t>
      </w:r>
      <w:r w:rsidRPr="003B09F5">
        <w:rPr>
          <w:rFonts w:cs="Times New Roman"/>
        </w:rPr>
        <w:t xml:space="preserve">be essential to preventing the drying of sediments around the lake margin and subsequent acidification of this wetland. Typically, Lake Jandabup is a low nutrient wetland, however total nitrogen and phosphorus levels are currently the highest recorded for the </w:t>
      </w:r>
      <w:r w:rsidR="006124C4">
        <w:rPr>
          <w:rFonts w:cs="Times New Roman"/>
        </w:rPr>
        <w:t xml:space="preserve">annual spring </w:t>
      </w:r>
      <w:r w:rsidRPr="003B09F5">
        <w:rPr>
          <w:rFonts w:cs="Times New Roman"/>
        </w:rPr>
        <w:t xml:space="preserve">monitoring </w:t>
      </w:r>
      <w:r w:rsidR="006124C4">
        <w:rPr>
          <w:rFonts w:cs="Times New Roman"/>
        </w:rPr>
        <w:t>programme</w:t>
      </w:r>
      <w:r w:rsidRPr="003B09F5">
        <w:rPr>
          <w:rFonts w:cs="Times New Roman"/>
        </w:rPr>
        <w:t>.</w:t>
      </w:r>
      <w:r w:rsidR="006124C4" w:rsidRPr="003B09F5" w:rsidDel="006124C4">
        <w:rPr>
          <w:rFonts w:cs="Times New Roman"/>
        </w:rPr>
        <w:t xml:space="preserve"> </w:t>
      </w:r>
      <w:bookmarkStart w:id="350" w:name="vegetation-dynamics-5"/>
    </w:p>
    <w:p w14:paraId="26272072" w14:textId="2FECAACB" w:rsidR="001D584F" w:rsidRPr="003B09F5" w:rsidRDefault="005D6919" w:rsidP="00E0136A">
      <w:pPr>
        <w:pStyle w:val="FirstParagraph"/>
        <w:rPr>
          <w:rFonts w:cs="Times New Roman"/>
        </w:rPr>
      </w:pPr>
      <w:r w:rsidRPr="00C531E6">
        <w:rPr>
          <w:rFonts w:cs="Times New Roman"/>
          <w:b/>
          <w:sz w:val="28"/>
          <w:szCs w:val="28"/>
          <w:rPrChange w:id="351" w:author="Natasha Del Borrello" w:date="2019-12-11T13:23:00Z">
            <w:rPr>
              <w:rFonts w:cs="Times New Roman"/>
            </w:rPr>
          </w:rPrChange>
        </w:rPr>
        <w:t>Vegetation dynamics</w:t>
      </w:r>
      <w:bookmarkEnd w:id="350"/>
    </w:p>
    <w:p w14:paraId="26272073" w14:textId="1A7FE9B3" w:rsidR="001D584F" w:rsidRPr="003B09F5" w:rsidRDefault="005D6919">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del w:id="352" w:author="Natasha Del Borrello" w:date="2019-12-11T13:23:00Z">
        <w:r w:rsidRPr="003B09F5" w:rsidDel="00C531E6">
          <w:rPr>
            <w:rFonts w:cs="Times New Roman"/>
            <w:i/>
          </w:rPr>
          <w:delText xml:space="preserve">Maleleuca </w:delText>
        </w:r>
      </w:del>
      <w:ins w:id="353" w:author="Natasha Del Borrello" w:date="2019-12-11T13:23:00Z">
        <w:r w:rsidR="00C531E6" w:rsidRPr="003B09F5">
          <w:rPr>
            <w:rFonts w:cs="Times New Roman"/>
            <w:i/>
          </w:rPr>
          <w:t>M</w:t>
        </w:r>
        <w:r w:rsidR="00C531E6">
          <w:rPr>
            <w:rFonts w:cs="Times New Roman"/>
            <w:i/>
          </w:rPr>
          <w:t>ela</w:t>
        </w:r>
        <w:r w:rsidR="00C531E6" w:rsidRPr="003B09F5">
          <w:rPr>
            <w:rFonts w:cs="Times New Roman"/>
            <w:i/>
          </w:rPr>
          <w:t xml:space="preserve">leuca </w:t>
        </w:r>
      </w:ins>
      <w:r w:rsidRPr="003B09F5">
        <w:rPr>
          <w:rFonts w:cs="Times New Roman"/>
          <w:i/>
        </w:rPr>
        <w:t>preissiana</w:t>
      </w:r>
      <w:r w:rsidRPr="003B09F5">
        <w:rPr>
          <w:rFonts w:cs="Times New Roman"/>
        </w:rPr>
        <w:t xml:space="preserve">, all of which have been increasing in health. A dense </w:t>
      </w:r>
      <w:r w:rsidR="00ED2E14" w:rsidRPr="003B09F5">
        <w:rPr>
          <w:rFonts w:cs="Times New Roman"/>
        </w:rPr>
        <w:t>understory</w:t>
      </w:r>
      <w:r w:rsidRPr="003B09F5">
        <w:rPr>
          <w:rFonts w:cs="Times New Roman"/>
        </w:rPr>
        <w:t xml:space="preserve">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continual shift in community composition of Lake Jandabup throughout the monitoring period that reflects changes in invasive species</w:t>
      </w:r>
      <w:ins w:id="354" w:author="Natasha Del Borrello" w:date="2019-12-11T13:24:00Z">
        <w:r w:rsidR="00C531E6">
          <w:rPr>
            <w:rFonts w:cs="Times New Roman"/>
          </w:rPr>
          <w:t>’</w:t>
        </w:r>
      </w:ins>
      <w:r w:rsidRPr="003B09F5">
        <w:rPr>
          <w:rFonts w:cs="Times New Roman"/>
        </w:rPr>
        <w:t xml:space="preserve"> cover abundances (</w:t>
      </w:r>
      <w:r w:rsidR="00021B1C">
        <w:rPr>
          <w:rFonts w:cs="Times New Roman"/>
        </w:rPr>
        <w:fldChar w:fldCharType="begin"/>
      </w:r>
      <w:r w:rsidR="00021B1C">
        <w:rPr>
          <w:rFonts w:cs="Times New Roman"/>
        </w:rPr>
        <w:instrText xml:space="preserve"> REF _Ref25919681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30</w:t>
      </w:r>
      <w:r w:rsidR="00021B1C">
        <w:rPr>
          <w:rFonts w:cs="Times New Roman"/>
        </w:rPr>
        <w:fldChar w:fldCharType="end"/>
      </w:r>
      <w:r w:rsidRPr="003B09F5">
        <w:rPr>
          <w:rFonts w:cs="Times New Roman"/>
        </w:rPr>
        <w:t xml:space="preserve">). A number of species are predicted to increase in cover abundance with increasing water levels, particularly </w:t>
      </w:r>
      <w:r w:rsidRPr="003B09F5">
        <w:rPr>
          <w:rFonts w:cs="Times New Roman"/>
          <w:i/>
        </w:rPr>
        <w:t>Euchilopsis linearis</w:t>
      </w:r>
      <w:r w:rsidRPr="003B09F5">
        <w:rPr>
          <w:rFonts w:cs="Times New Roman"/>
        </w:rPr>
        <w:t xml:space="preserve"> which is currently present in the lower parts of the basin (</w:t>
      </w:r>
      <w:r w:rsidR="00021B1C">
        <w:rPr>
          <w:rFonts w:cs="Times New Roman"/>
        </w:rPr>
        <w:fldChar w:fldCharType="begin"/>
      </w:r>
      <w:r w:rsidR="00021B1C">
        <w:rPr>
          <w:rFonts w:cs="Times New Roman"/>
        </w:rPr>
        <w:instrText xml:space="preserve"> REF _Ref25919688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31</w:t>
      </w:r>
      <w:r w:rsidR="00021B1C">
        <w:rPr>
          <w:rFonts w:cs="Times New Roman"/>
        </w:rPr>
        <w:fldChar w:fldCharType="end"/>
      </w:r>
      <w:r w:rsidRPr="003B09F5">
        <w:rPr>
          <w:rFonts w:cs="Times New Roman"/>
        </w:rPr>
        <w:t>).</w:t>
      </w:r>
    </w:p>
    <w:p w14:paraId="26272074" w14:textId="77777777" w:rsidR="001D584F" w:rsidRPr="003B09F5" w:rsidRDefault="005D6919">
      <w:pPr>
        <w:pStyle w:val="Heading3"/>
        <w:rPr>
          <w:rFonts w:cs="Times New Roman"/>
        </w:rPr>
      </w:pPr>
      <w:bookmarkStart w:id="355" w:name="aquatic-invertebrates-3"/>
      <w:bookmarkStart w:id="356" w:name="_Toc26198120"/>
      <w:r w:rsidRPr="003B09F5">
        <w:rPr>
          <w:rFonts w:cs="Times New Roman"/>
        </w:rPr>
        <w:t>Aquatic invertebrates</w:t>
      </w:r>
      <w:bookmarkEnd w:id="355"/>
      <w:bookmarkEnd w:id="356"/>
    </w:p>
    <w:p w14:paraId="26272075" w14:textId="0FB53279" w:rsidR="001D584F" w:rsidRPr="003B09F5" w:rsidRDefault="005D6919">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sidR="00021B1C">
        <w:rPr>
          <w:rFonts w:cs="Times New Roman"/>
        </w:rPr>
        <w:fldChar w:fldCharType="begin"/>
      </w:r>
      <w:r w:rsidR="00021B1C">
        <w:rPr>
          <w:rFonts w:cs="Times New Roman"/>
        </w:rPr>
        <w:instrText xml:space="preserve"> REF _Ref25919696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32</w:t>
      </w:r>
      <w:r w:rsidR="00021B1C">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sidR="00021B1C">
        <w:rPr>
          <w:rFonts w:cs="Times New Roman"/>
        </w:rPr>
        <w:fldChar w:fldCharType="begin"/>
      </w:r>
      <w:r w:rsidR="00021B1C">
        <w:rPr>
          <w:rFonts w:cs="Times New Roman"/>
        </w:rPr>
        <w:instrText xml:space="preserve"> REF _Ref25919700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33</w:t>
      </w:r>
      <w:r w:rsidR="00021B1C">
        <w:rPr>
          <w:rFonts w:cs="Times New Roman"/>
        </w:rPr>
        <w:fldChar w:fldCharType="end"/>
      </w:r>
      <w:r w:rsidRPr="003B09F5">
        <w:rPr>
          <w:rFonts w:cs="Times New Roman"/>
        </w:rPr>
        <w:t xml:space="preserve">). </w:t>
      </w:r>
      <w:r w:rsidR="006124C4">
        <w:rPr>
          <w:rFonts w:cs="Times New Roman"/>
        </w:rPr>
        <w:t xml:space="preserve">The decline of water beetles in the lake is concerning and warrants further investigation. </w:t>
      </w:r>
      <w:r w:rsidRPr="003B09F5">
        <w:rPr>
          <w:rFonts w:cs="Times New Roman"/>
        </w:rPr>
        <w:t>The highly variable communities between 1996-2006 may be in response to acidification events. Ceinidae, Calanoida, Daphniidae and Notonectidae are usually present in the lake at high abundance.</w:t>
      </w:r>
    </w:p>
    <w:p w14:paraId="48A46DFB"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7" wp14:editId="3AB21CC9">
            <wp:extent cx="5715000" cy="4686300"/>
            <wp:effectExtent l="0" t="0" r="0" b="0"/>
            <wp:docPr id="35" name="Picture"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42"/>
                    <a:stretch>
                      <a:fillRect/>
                    </a:stretch>
                  </pic:blipFill>
                  <pic:spPr bwMode="auto">
                    <a:xfrm>
                      <a:off x="0" y="0"/>
                      <a:ext cx="5715624" cy="4686812"/>
                    </a:xfrm>
                    <a:prstGeom prst="rect">
                      <a:avLst/>
                    </a:prstGeom>
                    <a:noFill/>
                    <a:ln w="9525">
                      <a:noFill/>
                      <a:headEnd/>
                      <a:tailEnd/>
                    </a:ln>
                  </pic:spPr>
                </pic:pic>
              </a:graphicData>
            </a:graphic>
          </wp:inline>
        </w:drawing>
      </w:r>
    </w:p>
    <w:p w14:paraId="26272077" w14:textId="2D8FAD34" w:rsidR="001D584F" w:rsidRPr="003B09F5" w:rsidRDefault="00042ECD" w:rsidP="00042ECD">
      <w:pPr>
        <w:pStyle w:val="Caption"/>
        <w:rPr>
          <w:rFonts w:ascii="Times New Roman" w:hAnsi="Times New Roman" w:cs="Times New Roman"/>
        </w:rPr>
      </w:pPr>
      <w:bookmarkStart w:id="357"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29</w:t>
      </w:r>
      <w:r w:rsidRPr="003B09F5">
        <w:rPr>
          <w:rFonts w:ascii="Times New Roman" w:hAnsi="Times New Roman" w:cs="Times New Roman"/>
        </w:rPr>
        <w:fldChar w:fldCharType="end"/>
      </w:r>
      <w:bookmarkEnd w:id="357"/>
      <w:r w:rsidR="005D6919" w:rsidRPr="003B09F5">
        <w:rPr>
          <w:rFonts w:ascii="Times New Roman" w:hAnsi="Times New Roman" w:cs="Times New Roman"/>
        </w:rPr>
        <w:t xml:space="preserve"> Surface water levels for Lake Jandabup recorded at staff 6162578. </w:t>
      </w:r>
      <w:commentRangeStart w:id="358"/>
      <w:r w:rsidR="005D6919" w:rsidRPr="003B09F5">
        <w:rPr>
          <w:rFonts w:ascii="Times New Roman" w:hAnsi="Times New Roman" w:cs="Times New Roman"/>
        </w:rPr>
        <w:t xml:space="preserve">Red segments on fitted line </w:t>
      </w:r>
      <w:commentRangeEnd w:id="358"/>
      <w:r w:rsidR="00C531E6">
        <w:rPr>
          <w:rStyle w:val="CommentReference"/>
        </w:rPr>
        <w:commentReference w:id="358"/>
      </w:r>
      <w:commentRangeStart w:id="359"/>
      <w:r w:rsidR="005D6919" w:rsidRPr="003B09F5">
        <w:rPr>
          <w:rFonts w:ascii="Times New Roman" w:hAnsi="Times New Roman" w:cs="Times New Roman"/>
        </w:rPr>
        <w:t>represent statistically significant periods of declining water levels and blue segments represent periods of increasing water levels</w:t>
      </w:r>
      <w:commentRangeEnd w:id="359"/>
      <w:r w:rsidR="0090510E">
        <w:rPr>
          <w:rStyle w:val="CommentReference"/>
        </w:rPr>
        <w:commentReference w:id="359"/>
      </w:r>
      <w:r w:rsidR="005D6919" w:rsidRPr="003B09F5">
        <w:rPr>
          <w:rFonts w:ascii="Times New Roman" w:hAnsi="Times New Roman" w:cs="Times New Roman"/>
        </w:rPr>
        <w:t xml:space="preserve">. Dotted line represent current ministerial threshold and dashed line represents the </w:t>
      </w:r>
      <w:r w:rsidR="00ED2E14" w:rsidRPr="003B09F5">
        <w:rPr>
          <w:rFonts w:ascii="Times New Roman" w:hAnsi="Times New Roman" w:cs="Times New Roman"/>
        </w:rPr>
        <w:t>proposed</w:t>
      </w:r>
      <w:r w:rsidR="005D6919" w:rsidRPr="003B09F5">
        <w:rPr>
          <w:rFonts w:ascii="Times New Roman" w:hAnsi="Times New Roman" w:cs="Times New Roman"/>
        </w:rPr>
        <w:t xml:space="preserve"> threshold for 2030.</w:t>
      </w:r>
    </w:p>
    <w:p w14:paraId="40639D14"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B" wp14:editId="41DD23BB">
            <wp:extent cx="4337050" cy="3282950"/>
            <wp:effectExtent l="0" t="0" r="6350" b="0"/>
            <wp:docPr id="37" name="Picture" descr="Unconstrained ordination based on the latent variable model for each surveyed year for Lake Jandab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43"/>
                    <a:stretch>
                      <a:fillRect/>
                    </a:stretch>
                  </pic:blipFill>
                  <pic:spPr bwMode="auto">
                    <a:xfrm>
                      <a:off x="0" y="0"/>
                      <a:ext cx="4337526" cy="3283310"/>
                    </a:xfrm>
                    <a:prstGeom prst="rect">
                      <a:avLst/>
                    </a:prstGeom>
                    <a:noFill/>
                    <a:ln w="9525">
                      <a:noFill/>
                      <a:headEnd/>
                      <a:tailEnd/>
                    </a:ln>
                  </pic:spPr>
                </pic:pic>
              </a:graphicData>
            </a:graphic>
          </wp:inline>
        </w:drawing>
      </w:r>
    </w:p>
    <w:p w14:paraId="2627207B" w14:textId="355B41D0" w:rsidR="001D584F" w:rsidRPr="003B09F5" w:rsidRDefault="00042ECD" w:rsidP="00042ECD">
      <w:pPr>
        <w:pStyle w:val="Caption"/>
        <w:rPr>
          <w:rFonts w:ascii="Times New Roman" w:hAnsi="Times New Roman" w:cs="Times New Roman"/>
        </w:rPr>
      </w:pPr>
      <w:bookmarkStart w:id="360"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30</w:t>
      </w:r>
      <w:r w:rsidRPr="003B09F5">
        <w:rPr>
          <w:rFonts w:ascii="Times New Roman" w:hAnsi="Times New Roman" w:cs="Times New Roman"/>
        </w:rPr>
        <w:fldChar w:fldCharType="end"/>
      </w:r>
      <w:bookmarkEnd w:id="360"/>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Jandabup. Plots are represented as different colours and consecutive years are joined by a line with first and last survey years labeled.</w:t>
      </w:r>
    </w:p>
    <w:p w14:paraId="20BAD20C"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2D" wp14:editId="7BEFA0DD">
            <wp:extent cx="4133850" cy="3016250"/>
            <wp:effectExtent l="0" t="0" r="0" b="0"/>
            <wp:docPr id="38" name="Picture"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44"/>
                    <a:stretch>
                      <a:fillRect/>
                    </a:stretch>
                  </pic:blipFill>
                  <pic:spPr bwMode="auto">
                    <a:xfrm>
                      <a:off x="0" y="0"/>
                      <a:ext cx="4134307" cy="3016583"/>
                    </a:xfrm>
                    <a:prstGeom prst="rect">
                      <a:avLst/>
                    </a:prstGeom>
                    <a:noFill/>
                    <a:ln w="9525">
                      <a:noFill/>
                      <a:headEnd/>
                      <a:tailEnd/>
                    </a:ln>
                  </pic:spPr>
                </pic:pic>
              </a:graphicData>
            </a:graphic>
          </wp:inline>
        </w:drawing>
      </w:r>
    </w:p>
    <w:p w14:paraId="2627207D" w14:textId="0CEC569B" w:rsidR="001D584F" w:rsidRPr="003B09F5" w:rsidRDefault="00042ECD" w:rsidP="00042ECD">
      <w:pPr>
        <w:pStyle w:val="Caption"/>
        <w:rPr>
          <w:rFonts w:ascii="Times New Roman" w:hAnsi="Times New Roman" w:cs="Times New Roman"/>
        </w:rPr>
      </w:pPr>
      <w:bookmarkStart w:id="361"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31</w:t>
      </w:r>
      <w:r w:rsidRPr="003B09F5">
        <w:rPr>
          <w:rFonts w:ascii="Times New Roman" w:hAnsi="Times New Roman" w:cs="Times New Roman"/>
        </w:rPr>
        <w:fldChar w:fldCharType="end"/>
      </w:r>
      <w:bookmarkEnd w:id="361"/>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Jandabup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while species with positive values are likely to increase in cover abundance as water levels increase. Only those species with coefficients </w:t>
      </w:r>
      <w:r w:rsidR="00ED2E1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10EEF88"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2F" wp14:editId="1B73BEDD">
            <wp:extent cx="4108450" cy="2965450"/>
            <wp:effectExtent l="0" t="0" r="6350" b="6350"/>
            <wp:docPr id="39" name="Picture" descr="Richness of aquatic invertebrate families for each year at Lake Jandab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45"/>
                    <a:stretch>
                      <a:fillRect/>
                    </a:stretch>
                  </pic:blipFill>
                  <pic:spPr bwMode="auto">
                    <a:xfrm>
                      <a:off x="0" y="0"/>
                      <a:ext cx="4108897" cy="2965773"/>
                    </a:xfrm>
                    <a:prstGeom prst="rect">
                      <a:avLst/>
                    </a:prstGeom>
                    <a:noFill/>
                    <a:ln w="9525">
                      <a:noFill/>
                      <a:headEnd/>
                      <a:tailEnd/>
                    </a:ln>
                  </pic:spPr>
                </pic:pic>
              </a:graphicData>
            </a:graphic>
          </wp:inline>
        </w:drawing>
      </w:r>
    </w:p>
    <w:p w14:paraId="2627207F" w14:textId="749A0EA0" w:rsidR="001D584F" w:rsidRPr="003B09F5" w:rsidRDefault="00042ECD" w:rsidP="00042ECD">
      <w:pPr>
        <w:pStyle w:val="Caption"/>
        <w:rPr>
          <w:rFonts w:ascii="Times New Roman" w:hAnsi="Times New Roman" w:cs="Times New Roman"/>
        </w:rPr>
      </w:pPr>
      <w:bookmarkStart w:id="362"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32</w:t>
      </w:r>
      <w:r w:rsidRPr="003B09F5">
        <w:rPr>
          <w:rFonts w:ascii="Times New Roman" w:hAnsi="Times New Roman" w:cs="Times New Roman"/>
        </w:rPr>
        <w:fldChar w:fldCharType="end"/>
      </w:r>
      <w:bookmarkEnd w:id="362"/>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Jandabup. Line is a moving 3-year </w:t>
      </w:r>
      <w:r w:rsidR="00ED2E14" w:rsidRPr="003B09F5">
        <w:rPr>
          <w:rFonts w:ascii="Times New Roman" w:hAnsi="Times New Roman" w:cs="Times New Roman"/>
        </w:rPr>
        <w:t>average</w:t>
      </w:r>
      <w:r w:rsidR="005D6919" w:rsidRPr="003B09F5">
        <w:rPr>
          <w:rFonts w:ascii="Times New Roman" w:hAnsi="Times New Roman" w:cs="Times New Roman"/>
        </w:rPr>
        <w:t>.</w:t>
      </w:r>
    </w:p>
    <w:p w14:paraId="5FEA4413"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1" wp14:editId="1D49146D">
            <wp:extent cx="4083050" cy="2965450"/>
            <wp:effectExtent l="0" t="0" r="0" b="6350"/>
            <wp:docPr id="40" name="Picture" descr="Unconstrained ordination based on invertebrate data for each surveyed year for Lake Jandab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46"/>
                    <a:stretch>
                      <a:fillRect/>
                    </a:stretch>
                  </pic:blipFill>
                  <pic:spPr bwMode="auto">
                    <a:xfrm>
                      <a:off x="0" y="0"/>
                      <a:ext cx="4083502" cy="2965778"/>
                    </a:xfrm>
                    <a:prstGeom prst="rect">
                      <a:avLst/>
                    </a:prstGeom>
                    <a:noFill/>
                    <a:ln w="9525">
                      <a:noFill/>
                      <a:headEnd/>
                      <a:tailEnd/>
                    </a:ln>
                  </pic:spPr>
                </pic:pic>
              </a:graphicData>
            </a:graphic>
          </wp:inline>
        </w:drawing>
      </w:r>
    </w:p>
    <w:p w14:paraId="26272081" w14:textId="79AFB68C" w:rsidR="001D584F" w:rsidRPr="003B09F5" w:rsidRDefault="00042ECD" w:rsidP="00042ECD">
      <w:pPr>
        <w:pStyle w:val="Caption"/>
        <w:rPr>
          <w:rFonts w:ascii="Times New Roman" w:hAnsi="Times New Roman" w:cs="Times New Roman"/>
        </w:rPr>
      </w:pPr>
      <w:bookmarkStart w:id="363"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33</w:t>
      </w:r>
      <w:r w:rsidRPr="003B09F5">
        <w:rPr>
          <w:rFonts w:ascii="Times New Roman" w:hAnsi="Times New Roman" w:cs="Times New Roman"/>
        </w:rPr>
        <w:fldChar w:fldCharType="end"/>
      </w:r>
      <w:bookmarkEnd w:id="363"/>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Jandabup. Consecutive years are joined by a line with first and last survey years labeled.</w:t>
      </w:r>
    </w:p>
    <w:p w14:paraId="18F07AC2" w14:textId="77777777" w:rsidR="00590956" w:rsidRPr="003B09F5" w:rsidRDefault="00590956">
      <w:pPr>
        <w:rPr>
          <w:rFonts w:ascii="Times New Roman" w:eastAsiaTheme="majorEastAsia" w:hAnsi="Times New Roman" w:cs="Times New Roman"/>
          <w:b/>
          <w:bCs/>
          <w:sz w:val="32"/>
          <w:szCs w:val="32"/>
        </w:rPr>
      </w:pPr>
      <w:bookmarkStart w:id="364" w:name="lake-nowergup"/>
      <w:r w:rsidRPr="003B09F5">
        <w:rPr>
          <w:rFonts w:ascii="Times New Roman" w:hAnsi="Times New Roman" w:cs="Times New Roman"/>
        </w:rPr>
        <w:br w:type="page"/>
      </w:r>
    </w:p>
    <w:p w14:paraId="26272082" w14:textId="5EA91DFE" w:rsidR="001D584F" w:rsidRPr="003B09F5" w:rsidRDefault="005D6919">
      <w:pPr>
        <w:pStyle w:val="Heading2"/>
        <w:rPr>
          <w:rFonts w:cs="Times New Roman"/>
        </w:rPr>
      </w:pPr>
      <w:bookmarkStart w:id="365" w:name="_Toc26198121"/>
      <w:commentRangeStart w:id="366"/>
      <w:r w:rsidRPr="003B09F5">
        <w:rPr>
          <w:rFonts w:cs="Times New Roman"/>
        </w:rPr>
        <w:lastRenderedPageBreak/>
        <w:t>Lake Nowergup</w:t>
      </w:r>
      <w:bookmarkEnd w:id="364"/>
      <w:bookmarkEnd w:id="365"/>
      <w:commentRangeEnd w:id="366"/>
      <w:r w:rsidR="005B7F24">
        <w:rPr>
          <w:rStyle w:val="CommentReference"/>
          <w:rFonts w:asciiTheme="minorHAnsi" w:eastAsiaTheme="minorHAnsi" w:hAnsiTheme="minorHAnsi" w:cstheme="minorBidi"/>
          <w:b w:val="0"/>
          <w:bCs w:val="0"/>
        </w:rPr>
        <w:commentReference w:id="366"/>
      </w:r>
    </w:p>
    <w:p w14:paraId="26272083" w14:textId="355E15D6"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367" w:name="hydrology-6"/>
      <w:bookmarkStart w:id="368" w:name="_Toc26198122"/>
      <w:r w:rsidRPr="003B09F5">
        <w:rPr>
          <w:rFonts w:cs="Times New Roman"/>
        </w:rPr>
        <w:t>Hydrology</w:t>
      </w:r>
      <w:bookmarkEnd w:id="367"/>
      <w:bookmarkEnd w:id="368"/>
    </w:p>
    <w:p w14:paraId="26272085" w14:textId="7DCA0817"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E3659C" w:rsidRPr="003B09F5">
        <w:rPr>
          <w:rFonts w:cs="Times New Roman"/>
        </w:rPr>
        <w:t xml:space="preserve">Figure </w:t>
      </w:r>
      <w:r w:rsidR="00E3659C">
        <w:rPr>
          <w:rFonts w:cs="Times New Roman"/>
          <w:noProof/>
        </w:rPr>
        <w:t>34</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369"/>
      <w:r w:rsidRPr="003B09F5">
        <w:rPr>
          <w:rFonts w:cs="Times New Roman"/>
        </w:rPr>
        <w:t xml:space="preserve">above 15 mAHD due to recent rainfall. </w:t>
      </w:r>
      <w:commentRangeEnd w:id="369"/>
      <w:r w:rsidR="00137450">
        <w:rPr>
          <w:rStyle w:val="CommentReference"/>
          <w:rFonts w:asciiTheme="minorHAnsi" w:hAnsiTheme="minorHAnsi"/>
        </w:rPr>
        <w:commentReference w:id="369"/>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E3659C">
        <w:t xml:space="preserve">Table </w:t>
      </w:r>
      <w:r w:rsidR="00E3659C">
        <w:rPr>
          <w:noProof/>
        </w:rPr>
        <w:t>14</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370"/>
      <w:r w:rsidRPr="003B09F5">
        <w:rPr>
          <w:rFonts w:cs="Times New Roman"/>
        </w:rPr>
        <w:t xml:space="preserve">of 16.0 mAHD </w:t>
      </w:r>
      <w:commentRangeEnd w:id="370"/>
      <w:r w:rsidR="005B7F24">
        <w:rPr>
          <w:rStyle w:val="CommentReference"/>
          <w:rFonts w:asciiTheme="minorHAnsi" w:hAnsiTheme="minorHAnsi"/>
        </w:rPr>
        <w:commentReference w:id="370"/>
      </w:r>
      <w:r w:rsidRPr="003B09F5">
        <w:rPr>
          <w:rFonts w:cs="Times New Roman"/>
        </w:rPr>
        <w:t>at the staff gauge, 0.8 m lower than the current threshold.</w:t>
      </w:r>
    </w:p>
    <w:p w14:paraId="32493DB0" w14:textId="57E3FB45" w:rsidR="00B913B5" w:rsidRDefault="00B913B5" w:rsidP="00B913B5">
      <w:pPr>
        <w:pStyle w:val="Caption"/>
        <w:keepNext/>
      </w:pPr>
      <w:bookmarkStart w:id="371" w:name="_Ref25921864"/>
      <w:r>
        <w:t xml:space="preserve">Table </w:t>
      </w:r>
      <w:fldSimple w:instr=" SEQ Table \* ARABIC ">
        <w:r w:rsidR="00E3659C">
          <w:rPr>
            <w:noProof/>
          </w:rPr>
          <w:t>14</w:t>
        </w:r>
      </w:fldSimple>
      <w:bookmarkEnd w:id="371"/>
      <w:r w:rsidRPr="00326731">
        <w:rPr>
          <w:rFonts w:ascii="LMRoman10-Regular" w:hAnsi="LMRoman10-Regular" w:cs="LMRoman10-Regular"/>
          <w:sz w:val="20"/>
          <w:szCs w:val="20"/>
          <w:lang w:val="en-AU"/>
        </w:rPr>
        <w:t xml:space="preserve"> </w:t>
      </w:r>
      <w:r w:rsidRPr="00326731">
        <w:rPr>
          <w:lang w:val="en-AU"/>
        </w:rPr>
        <w:t xml:space="preserve">Five year summaries </w:t>
      </w:r>
      <w:commentRangeStart w:id="372"/>
      <w:r w:rsidRPr="00326731">
        <w:rPr>
          <w:lang w:val="en-AU"/>
        </w:rPr>
        <w:t xml:space="preserve">of surface water level data at </w:t>
      </w:r>
      <w:r>
        <w:rPr>
          <w:lang w:val="en-AU"/>
        </w:rPr>
        <w:t>Lake Nowergup</w:t>
      </w:r>
      <w:commentRangeEnd w:id="372"/>
      <w:r w:rsidR="005B7F24">
        <w:rPr>
          <w:rStyle w:val="CommentReference"/>
        </w:rPr>
        <w:commentReference w:id="372"/>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476B17B2" w:rsidR="00B913B5" w:rsidRDefault="00B913B5" w:rsidP="008A7ECB">
            <w:pPr>
              <w:pStyle w:val="BodyText"/>
              <w:jc w:val="center"/>
            </w:pPr>
            <w:r>
              <w:t>16.6 (</w:t>
            </w:r>
            <w:r w:rsidR="00DD753B">
              <w:t>Oct</w:t>
            </w:r>
            <w:r>
              <w:t>)</w:t>
            </w:r>
          </w:p>
        </w:tc>
        <w:tc>
          <w:tcPr>
            <w:tcW w:w="1909" w:type="dxa"/>
          </w:tcPr>
          <w:p w14:paraId="480FE176" w14:textId="4143EA30" w:rsidR="00B913B5" w:rsidRDefault="00DD753B" w:rsidP="008A7ECB">
            <w:pPr>
              <w:pStyle w:val="BodyText"/>
              <w:jc w:val="center"/>
            </w:pPr>
            <w:r>
              <w:t>15.3</w:t>
            </w:r>
            <w:r w:rsidR="00B913B5">
              <w:t xml:space="preserve"> (</w:t>
            </w:r>
            <w:r>
              <w:t>May</w:t>
            </w:r>
            <w:r w:rsidR="00B913B5">
              <w:t>)</w:t>
            </w:r>
          </w:p>
        </w:tc>
        <w:tc>
          <w:tcPr>
            <w:tcW w:w="1559" w:type="dxa"/>
          </w:tcPr>
          <w:p w14:paraId="2449488E" w14:textId="22011D19" w:rsidR="00B913B5" w:rsidRDefault="00DD753B" w:rsidP="008A7ECB">
            <w:pPr>
              <w:pStyle w:val="BodyText"/>
              <w:jc w:val="center"/>
            </w:pPr>
            <w:r>
              <w:t>1.30</w:t>
            </w:r>
          </w:p>
        </w:tc>
        <w:tc>
          <w:tcPr>
            <w:tcW w:w="1418" w:type="dxa"/>
          </w:tcPr>
          <w:p w14:paraId="2A713D83" w14:textId="554E81D1" w:rsidR="00B913B5" w:rsidRDefault="00DD753B" w:rsidP="008A7ECB">
            <w:pPr>
              <w:pStyle w:val="BodyText"/>
              <w:jc w:val="center"/>
            </w:pPr>
            <w:r>
              <w:t>144</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EDDEA0C" w:rsidR="00B913B5" w:rsidRDefault="00B913B5" w:rsidP="008A7ECB">
            <w:pPr>
              <w:pStyle w:val="BodyText"/>
              <w:jc w:val="center"/>
            </w:pPr>
            <w:r>
              <w:t>16.5 (</w:t>
            </w:r>
            <w:r w:rsidR="00DD753B">
              <w:t>Oct</w:t>
            </w:r>
            <w:r>
              <w:t>)</w:t>
            </w:r>
          </w:p>
        </w:tc>
        <w:tc>
          <w:tcPr>
            <w:tcW w:w="1909" w:type="dxa"/>
          </w:tcPr>
          <w:p w14:paraId="59965804" w14:textId="23B987D5" w:rsidR="00B913B5" w:rsidRDefault="00DD753B" w:rsidP="008A7ECB">
            <w:pPr>
              <w:pStyle w:val="BodyText"/>
              <w:jc w:val="center"/>
            </w:pPr>
            <w:r>
              <w:t>14.8</w:t>
            </w:r>
            <w:r w:rsidR="00B913B5">
              <w:t xml:space="preserve"> (</w:t>
            </w:r>
            <w:r>
              <w:t>May</w:t>
            </w:r>
            <w:r w:rsidR="00B913B5">
              <w:t>)</w:t>
            </w:r>
          </w:p>
        </w:tc>
        <w:tc>
          <w:tcPr>
            <w:tcW w:w="1559" w:type="dxa"/>
          </w:tcPr>
          <w:p w14:paraId="77BB6CCA" w14:textId="341A8D70" w:rsidR="00B913B5" w:rsidRDefault="00DD753B" w:rsidP="008A7ECB">
            <w:pPr>
              <w:pStyle w:val="BodyText"/>
              <w:jc w:val="center"/>
            </w:pPr>
            <w:r>
              <w:t>1.69</w:t>
            </w:r>
          </w:p>
        </w:tc>
        <w:tc>
          <w:tcPr>
            <w:tcW w:w="1418" w:type="dxa"/>
          </w:tcPr>
          <w:p w14:paraId="6C496B54" w14:textId="67CDF0B1" w:rsidR="00B913B5" w:rsidRDefault="00DD753B" w:rsidP="008A7ECB">
            <w:pPr>
              <w:pStyle w:val="BodyText"/>
              <w:jc w:val="center"/>
            </w:pPr>
            <w:r>
              <w:t>53</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0E4ED01D" w:rsidR="00B913B5" w:rsidRDefault="00DD753B" w:rsidP="008A7ECB">
            <w:pPr>
              <w:pStyle w:val="BodyText"/>
              <w:jc w:val="center"/>
            </w:pPr>
            <w:r>
              <w:t>16.6</w:t>
            </w:r>
            <w:r w:rsidR="00B913B5">
              <w:t xml:space="preserve"> (</w:t>
            </w:r>
            <w:r>
              <w:t>Oct</w:t>
            </w:r>
            <w:r w:rsidR="00B913B5">
              <w:t>)</w:t>
            </w:r>
          </w:p>
        </w:tc>
        <w:tc>
          <w:tcPr>
            <w:tcW w:w="1909" w:type="dxa"/>
          </w:tcPr>
          <w:p w14:paraId="6D7FA1DC" w14:textId="45199E77" w:rsidR="00B913B5" w:rsidRDefault="00DD753B" w:rsidP="008A7ECB">
            <w:pPr>
              <w:pStyle w:val="BodyText"/>
              <w:jc w:val="center"/>
            </w:pPr>
            <w:r>
              <w:t>15.6</w:t>
            </w:r>
            <w:r w:rsidR="00B913B5">
              <w:t xml:space="preserve"> (</w:t>
            </w:r>
            <w:r>
              <w:t>Jan</w:t>
            </w:r>
            <w:r w:rsidR="00B913B5">
              <w:t>)</w:t>
            </w:r>
          </w:p>
        </w:tc>
        <w:tc>
          <w:tcPr>
            <w:tcW w:w="1559" w:type="dxa"/>
          </w:tcPr>
          <w:p w14:paraId="54717499" w14:textId="0710AB43" w:rsidR="00B913B5" w:rsidRDefault="00DD753B" w:rsidP="008A7ECB">
            <w:pPr>
              <w:pStyle w:val="BodyText"/>
              <w:jc w:val="center"/>
            </w:pPr>
            <w:r>
              <w:t>1.02</w:t>
            </w:r>
          </w:p>
        </w:tc>
        <w:tc>
          <w:tcPr>
            <w:tcW w:w="1418" w:type="dxa"/>
          </w:tcPr>
          <w:p w14:paraId="1F92FF34" w14:textId="2DCF6DB5" w:rsidR="00B913B5" w:rsidRDefault="00DD753B" w:rsidP="008A7ECB">
            <w:pPr>
              <w:pStyle w:val="BodyText"/>
              <w:jc w:val="center"/>
            </w:pPr>
            <w:r>
              <w:t>14</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4500C02" w:rsidR="00B913B5" w:rsidRDefault="00DD753B" w:rsidP="008A7ECB">
            <w:pPr>
              <w:pStyle w:val="BodyText"/>
              <w:jc w:val="center"/>
            </w:pPr>
            <w:r>
              <w:t>15.6</w:t>
            </w:r>
            <w:r w:rsidR="00B913B5">
              <w:t xml:space="preserve"> (Sep)</w:t>
            </w:r>
          </w:p>
        </w:tc>
        <w:tc>
          <w:tcPr>
            <w:tcW w:w="1909" w:type="dxa"/>
          </w:tcPr>
          <w:p w14:paraId="1D5D0F49" w14:textId="10189E8A" w:rsidR="00B913B5" w:rsidRDefault="00DD753B" w:rsidP="008A7ECB">
            <w:pPr>
              <w:pStyle w:val="BodyText"/>
              <w:jc w:val="center"/>
            </w:pPr>
            <w:r>
              <w:t>13.4</w:t>
            </w:r>
            <w:r w:rsidR="00B913B5">
              <w:t xml:space="preserve"> (</w:t>
            </w:r>
            <w:r>
              <w:t>Mar</w:t>
            </w:r>
            <w:r w:rsidR="00B913B5">
              <w:t>)</w:t>
            </w:r>
          </w:p>
        </w:tc>
        <w:tc>
          <w:tcPr>
            <w:tcW w:w="1559" w:type="dxa"/>
          </w:tcPr>
          <w:p w14:paraId="1620374B" w14:textId="510FBD84" w:rsidR="00B913B5" w:rsidRDefault="00DD753B" w:rsidP="008A7ECB">
            <w:pPr>
              <w:pStyle w:val="BodyText"/>
              <w:jc w:val="center"/>
            </w:pPr>
            <w:r>
              <w:t>2.11</w:t>
            </w:r>
          </w:p>
        </w:tc>
        <w:tc>
          <w:tcPr>
            <w:tcW w:w="1418" w:type="dxa"/>
          </w:tcPr>
          <w:p w14:paraId="6CF5EE91" w14:textId="524B8D0D" w:rsidR="00B913B5" w:rsidRDefault="00B913B5" w:rsidP="008A7ECB">
            <w:pPr>
              <w:pStyle w:val="BodyText"/>
              <w:jc w:val="center"/>
            </w:pPr>
            <w:r>
              <w:t>2</w:t>
            </w:r>
            <w:r w:rsidR="00DD753B">
              <w:t>2</w:t>
            </w:r>
            <w:r>
              <w:t>2</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2D932039" w:rsidR="00B913B5" w:rsidRDefault="00DD753B" w:rsidP="00FF4442">
            <w:pPr>
              <w:pStyle w:val="BodyText"/>
              <w:jc w:val="center"/>
            </w:pPr>
            <w:r>
              <w:t>14.9</w:t>
            </w:r>
            <w:r w:rsidR="00B913B5">
              <w:t xml:space="preserve"> (</w:t>
            </w:r>
            <w:r>
              <w:t>Jul</w:t>
            </w:r>
            <w:r w:rsidR="00B913B5">
              <w:t>)</w:t>
            </w:r>
          </w:p>
        </w:tc>
        <w:tc>
          <w:tcPr>
            <w:tcW w:w="1909" w:type="dxa"/>
          </w:tcPr>
          <w:p w14:paraId="2E7127C2" w14:textId="3C126D64" w:rsidR="00B913B5" w:rsidRDefault="00DD753B" w:rsidP="00FF4442">
            <w:pPr>
              <w:pStyle w:val="BodyText"/>
              <w:jc w:val="center"/>
            </w:pPr>
            <w:r>
              <w:t>13.8</w:t>
            </w:r>
            <w:r w:rsidR="00B913B5">
              <w:t xml:space="preserve"> (</w:t>
            </w:r>
            <w:r>
              <w:t>Apr</w:t>
            </w:r>
            <w:r w:rsidR="00B913B5">
              <w:t>)</w:t>
            </w:r>
          </w:p>
        </w:tc>
        <w:tc>
          <w:tcPr>
            <w:tcW w:w="1559" w:type="dxa"/>
          </w:tcPr>
          <w:p w14:paraId="460EF9B8" w14:textId="3103245A" w:rsidR="00B913B5" w:rsidRDefault="00DD753B" w:rsidP="00FF4442">
            <w:pPr>
              <w:pStyle w:val="BodyText"/>
              <w:jc w:val="center"/>
            </w:pPr>
            <w:r>
              <w:t>1.07</w:t>
            </w:r>
          </w:p>
        </w:tc>
        <w:tc>
          <w:tcPr>
            <w:tcW w:w="1418" w:type="dxa"/>
          </w:tcPr>
          <w:p w14:paraId="478EE32E" w14:textId="02A4E281" w:rsidR="00B913B5" w:rsidRDefault="00DD753B" w:rsidP="00FF4442">
            <w:pPr>
              <w:pStyle w:val="BodyText"/>
              <w:jc w:val="center"/>
            </w:pPr>
            <w:r>
              <w:t>19</w:t>
            </w:r>
          </w:p>
        </w:tc>
      </w:tr>
    </w:tbl>
    <w:p w14:paraId="32C45DA4" w14:textId="77777777" w:rsidR="00B913B5" w:rsidRPr="00B913B5" w:rsidRDefault="00B913B5" w:rsidP="00B913B5">
      <w:pPr>
        <w:pStyle w:val="BodyText"/>
      </w:pPr>
    </w:p>
    <w:p w14:paraId="26272086" w14:textId="5469FA07" w:rsidR="001D584F" w:rsidRPr="003B09F5" w:rsidDel="00E37B27" w:rsidRDefault="005D6919">
      <w:pPr>
        <w:pStyle w:val="Heading3"/>
        <w:rPr>
          <w:rFonts w:cs="Times New Roman"/>
        </w:rPr>
      </w:pPr>
      <w:bookmarkStart w:id="373" w:name="site-summary-6"/>
      <w:bookmarkStart w:id="374" w:name="_Toc26198123"/>
      <w:r w:rsidRPr="003B09F5" w:rsidDel="00E37B27">
        <w:rPr>
          <w:rFonts w:cs="Times New Roman"/>
        </w:rPr>
        <w:t>Site summary</w:t>
      </w:r>
      <w:bookmarkEnd w:id="373"/>
      <w:bookmarkEnd w:id="374"/>
    </w:p>
    <w:p w14:paraId="72AA6D96" w14:textId="11E8CB16" w:rsidR="00212C2D" w:rsidRDefault="005D6919" w:rsidP="00212C2D">
      <w:pPr>
        <w:pStyle w:val="FirstParagraph"/>
        <w:sectPr w:rsidR="00212C2D" w:rsidSect="00212C2D">
          <w:pgSz w:w="12240" w:h="15840"/>
          <w:pgMar w:top="1440" w:right="1440" w:bottom="1440" w:left="1440" w:header="720" w:footer="720" w:gutter="0"/>
          <w:cols w:space="720"/>
          <w:docGrid w:linePitch="326"/>
        </w:sectPr>
      </w:pPr>
      <w:r w:rsidRPr="003B09F5" w:rsidDel="00E37B27">
        <w:t>Many of the site values of Lake Nowergup are unlikely to be maintained under the proposed changes to groundwater abstraction</w:t>
      </w:r>
      <w:r w:rsidR="00212C2D">
        <w:t xml:space="preserve"> (</w:t>
      </w:r>
      <w:r w:rsidR="00212C2D">
        <w:fldChar w:fldCharType="begin"/>
      </w:r>
      <w:r w:rsidR="00212C2D">
        <w:instrText xml:space="preserve"> REF _Ref26191341 \h </w:instrText>
      </w:r>
      <w:r w:rsidR="00212C2D">
        <w:fldChar w:fldCharType="separate"/>
      </w:r>
      <w:r w:rsidR="00E3659C" w:rsidRPr="003B09F5">
        <w:rPr>
          <w:rFonts w:cs="Times New Roman"/>
        </w:rPr>
        <w:t xml:space="preserve">Table </w:t>
      </w:r>
      <w:r w:rsidR="00E3659C">
        <w:rPr>
          <w:rFonts w:cs="Times New Roman"/>
          <w:noProof/>
        </w:rPr>
        <w:t>15</w:t>
      </w:r>
      <w:r w:rsidR="00212C2D">
        <w:fldChar w:fldCharType="end"/>
      </w:r>
      <w:r w:rsidRPr="003B09F5">
        <w:t xml:space="preserve">). Declining water levels have, </w:t>
      </w:r>
      <w:commentRangeStart w:id="375"/>
      <w:r w:rsidRPr="003B09F5">
        <w:t>and will continue to</w:t>
      </w:r>
      <w:commentRangeEnd w:id="375"/>
      <w:r w:rsidR="005B7F24">
        <w:rPr>
          <w:rStyle w:val="CommentReference"/>
          <w:rFonts w:asciiTheme="minorHAnsi" w:hAnsiTheme="minorHAnsi"/>
        </w:rPr>
        <w:commentReference w:id="375"/>
      </w:r>
      <w:r w:rsidRPr="003B09F5">
        <w:t>, cause a significant decline in macroinvertebrate richness and shift in assemblage composition away from what was once typical of this wetland. This deterioration of the macroinvertebrate community is probably driven by a decline in habitat availability for these organisms, although increased nutrient levels may also be facilitating this process. Although many native vegetation species are predicted to increase in cover abundance with declining water levels, there is a substantial decline in fringing wetland vegetation an</w:t>
      </w:r>
      <w:r w:rsidR="00FF4442">
        <w:t>d</w:t>
      </w:r>
      <w:r w:rsidRPr="003B09F5">
        <w:t xml:space="preserve"> sedges. This continued terrestrialisation of the vegetation community will further impact the macroinvertebrate </w:t>
      </w:r>
      <w:r w:rsidRPr="003B09F5">
        <w:lastRenderedPageBreak/>
        <w:t>communities as many of these species (</w:t>
      </w:r>
      <w:r w:rsidR="00ED2E14" w:rsidRPr="003B09F5">
        <w:t>e.g.</w:t>
      </w:r>
      <w:r w:rsidRPr="003B09F5">
        <w:t xml:space="preserve"> </w:t>
      </w:r>
      <w:r w:rsidRPr="003B09F5">
        <w:rPr>
          <w:i/>
        </w:rPr>
        <w:t>B. articulata</w:t>
      </w:r>
      <w:r w:rsidRPr="003B09F5">
        <w:t>) provide important habitat for many macroinvertebrate species and reduce the effect of nutrient enrichment.</w:t>
      </w:r>
      <w:bookmarkStart w:id="376" w:name="_Ref25921871"/>
    </w:p>
    <w:p w14:paraId="22785916" w14:textId="218B28D6" w:rsidR="007F7C6C" w:rsidRDefault="007F7C6C" w:rsidP="00212C2D">
      <w:pPr>
        <w:pStyle w:val="TableCaption"/>
        <w:rPr>
          <w:rFonts w:cs="Times New Roman"/>
        </w:rPr>
      </w:pPr>
    </w:p>
    <w:p w14:paraId="0E21B8C6" w14:textId="56C11BCB" w:rsidR="00042ECD" w:rsidRPr="003B09F5" w:rsidRDefault="00042ECD" w:rsidP="007F7C6C">
      <w:pPr>
        <w:pStyle w:val="FirstParagraph"/>
        <w:rPr>
          <w:rFonts w:cs="Times New Roman"/>
        </w:rPr>
      </w:pPr>
      <w:bookmarkStart w:id="377" w:name="_Ref26191341"/>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15</w:t>
      </w:r>
      <w:r w:rsidRPr="003B09F5">
        <w:rPr>
          <w:rFonts w:cs="Times New Roman"/>
        </w:rPr>
        <w:fldChar w:fldCharType="end"/>
      </w:r>
      <w:bookmarkEnd w:id="376"/>
      <w:bookmarkEnd w:id="377"/>
      <w:r w:rsidRPr="003B09F5">
        <w:rPr>
          <w:rFonts w:cs="Times New Roman"/>
        </w:rPr>
        <w:t xml:space="preserve"> Ecological consequences of revised thresholds in terms of compliance of stated site values and site management objectives at Lake Nowergup.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982"/>
        <w:gridCol w:w="7459"/>
        <w:gridCol w:w="1519"/>
      </w:tblGrid>
      <w:tr w:rsidR="00E52289" w:rsidRPr="003B09F5" w14:paraId="2627208C" w14:textId="77777777">
        <w:tc>
          <w:tcPr>
            <w:tcW w:w="0" w:type="auto"/>
            <w:tcBorders>
              <w:bottom w:val="single" w:sz="0" w:space="0" w:color="auto"/>
            </w:tcBorders>
            <w:vAlign w:val="bottom"/>
          </w:tcPr>
          <w:p w14:paraId="2627208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8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77777777" w:rsidR="001D584F" w:rsidRPr="003B09F5" w:rsidRDefault="005D6919">
            <w:pPr>
              <w:pStyle w:val="Compact"/>
              <w:jc w:val="center"/>
              <w:rPr>
                <w:rFonts w:cs="Times New Roman"/>
              </w:rPr>
            </w:pPr>
            <w:r w:rsidRPr="003B09F5">
              <w:rPr>
                <w:rFonts w:cs="Times New Roman"/>
              </w:rPr>
              <w:t>Future Compliance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26272096" w14:textId="47395D00" w:rsidR="001D584F" w:rsidRPr="003B09F5" w:rsidRDefault="00E37B27" w:rsidP="00DD491D">
            <w:pPr>
              <w:pStyle w:val="Compact"/>
              <w:rPr>
                <w:rFonts w:cs="Times New Roman"/>
              </w:rPr>
            </w:pPr>
            <w:r>
              <w:rPr>
                <w:rFonts w:cs="Times New Roman"/>
              </w:rPr>
              <w:t xml:space="preserve">Habitat dependent. Invertebrate species have been apparently lost from this wetland, and new thresholds are unlikely to bring them back. </w:t>
            </w:r>
            <w:r w:rsidR="003010B8">
              <w:rPr>
                <w:rFonts w:cs="Times New Roman"/>
              </w:rPr>
              <w:t xml:space="preserve">Acidification of the wetland is </w:t>
            </w:r>
            <w:commentRangeStart w:id="378"/>
            <w:r w:rsidR="003010B8">
              <w:rPr>
                <w:rFonts w:cs="Times New Roman"/>
              </w:rPr>
              <w:t>highly likely if organic sediments dry, crack and peri</w:t>
            </w:r>
            <w:commentRangeEnd w:id="378"/>
            <w:r w:rsidR="005B7F24">
              <w:rPr>
                <w:rStyle w:val="CommentReference"/>
                <w:rFonts w:asciiTheme="minorHAnsi" w:hAnsiTheme="minorHAnsi"/>
              </w:rPr>
              <w:commentReference w:id="378"/>
            </w:r>
            <w:r w:rsidR="003010B8">
              <w:rPr>
                <w:rFonts w:cs="Times New Roman"/>
              </w:rPr>
              <w:t>odically rewet</w:t>
            </w:r>
            <w:ins w:id="379" w:author="Natasha Del Borrello" w:date="2019-12-11T13:53:00Z">
              <w:r w:rsidR="00DD491D">
                <w:rPr>
                  <w:rFonts w:cs="Times New Roman"/>
                </w:rPr>
                <w:t>, which</w:t>
              </w:r>
              <w:r w:rsidR="008954A1">
                <w:rPr>
                  <w:rFonts w:cs="Times New Roman"/>
                </w:rPr>
                <w:t xml:space="preserve"> will </w:t>
              </w:r>
            </w:ins>
            <w:ins w:id="380" w:author="Natasha Del Borrello" w:date="2019-12-11T13:54:00Z">
              <w:r w:rsidR="008954A1">
                <w:rPr>
                  <w:rFonts w:cs="Times New Roman"/>
                </w:rPr>
                <w:t xml:space="preserve">likely </w:t>
              </w:r>
            </w:ins>
            <w:ins w:id="381" w:author="Natasha Del Borrello" w:date="2019-12-11T13:53:00Z">
              <w:r w:rsidR="008954A1">
                <w:rPr>
                  <w:rFonts w:cs="Times New Roman"/>
                </w:rPr>
                <w:t>result in</w:t>
              </w:r>
            </w:ins>
            <w:ins w:id="382" w:author="Natasha Del Borrello" w:date="2019-12-11T13:54:00Z">
              <w:r w:rsidR="008954A1">
                <w:rPr>
                  <w:rFonts w:cs="Times New Roman"/>
                </w:rPr>
                <w:t xml:space="preserve"> </w:t>
              </w:r>
            </w:ins>
            <w:del w:id="383" w:author="Natasha Del Borrello" w:date="2019-12-11T13:53:00Z">
              <w:r w:rsidR="00E52289" w:rsidDel="00DD491D">
                <w:rPr>
                  <w:rFonts w:cs="Times New Roman"/>
                </w:rPr>
                <w:delText xml:space="preserve"> and </w:delText>
              </w:r>
            </w:del>
            <w:r w:rsidR="00E52289">
              <w:rPr>
                <w:rFonts w:cs="Times New Roman"/>
              </w:rPr>
              <w:t>further losses of fauna</w:t>
            </w:r>
            <w:del w:id="384" w:author="Natasha Del Borrello" w:date="2019-12-11T13:52:00Z">
              <w:r w:rsidR="00E52289" w:rsidDel="00DD491D">
                <w:rPr>
                  <w:rFonts w:cs="Times New Roman"/>
                </w:rPr>
                <w:delText xml:space="preserve"> will eventuate</w:delText>
              </w:r>
            </w:del>
            <w:del w:id="385" w:author="Natasha Del Borrello" w:date="2019-12-11T13:49:00Z">
              <w:r w:rsidR="00E52289" w:rsidDel="00DD491D">
                <w:rPr>
                  <w:rFonts w:cs="Times New Roman"/>
                </w:rPr>
                <w:delText xml:space="preserve"> if so</w:delText>
              </w:r>
            </w:del>
            <w:r w:rsidR="00E52289">
              <w:rPr>
                <w:rFonts w:cs="Times New Roman"/>
              </w:rPr>
              <w:t>. Gambusia should not be regarded as a value and the question is how to remove them, not how to keep them.</w:t>
            </w:r>
          </w:p>
        </w:tc>
        <w:tc>
          <w:tcPr>
            <w:tcW w:w="0" w:type="auto"/>
          </w:tcPr>
          <w:p w14:paraId="26272097" w14:textId="216EE1EA" w:rsidR="001D584F" w:rsidRPr="003B09F5" w:rsidRDefault="001D584F">
            <w:pPr>
              <w:pStyle w:val="Compact"/>
              <w:jc w:val="center"/>
              <w:rPr>
                <w:rFonts w:cs="Times New Roman"/>
              </w:rPr>
            </w:pPr>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77777777" w:rsidR="001D584F" w:rsidRPr="003B09F5"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levels recede further.</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35DD8395" w:rsidR="001D584F" w:rsidRPr="003B09F5" w:rsidRDefault="00E52289">
            <w:pPr>
              <w:pStyle w:val="Compact"/>
              <w:rPr>
                <w:rFonts w:cs="Times New Roman"/>
              </w:rPr>
            </w:pPr>
            <w:commentRangeStart w:id="386"/>
            <w:r>
              <w:rPr>
                <w:rFonts w:cs="Times New Roman"/>
              </w:rPr>
              <w:t xml:space="preserve">Cultural ecosystem services </w:t>
            </w:r>
            <w:commentRangeEnd w:id="386"/>
            <w:r w:rsidR="008954A1">
              <w:rPr>
                <w:rStyle w:val="CommentReference"/>
                <w:rFonts w:asciiTheme="minorHAnsi" w:hAnsiTheme="minorHAnsi"/>
              </w:rPr>
              <w:commentReference w:id="386"/>
            </w:r>
            <w:r>
              <w:rPr>
                <w:rFonts w:cs="Times New Roman"/>
              </w:rPr>
              <w:t>need investigation.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r w:rsidR="005D6919"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r w:rsidR="00F953FF">
              <w:rPr>
                <w:rFonts w:cs="Times New Roman"/>
              </w:rPr>
              <w:t xml:space="preserve">particular </w:t>
            </w:r>
            <w:r w:rsidRPr="003B09F5">
              <w:rPr>
                <w:rFonts w:cs="Times New Roman"/>
              </w:rPr>
              <w:t>birds</w:t>
            </w:r>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lastRenderedPageBreak/>
              <w:t xml:space="preserve">* 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t>* Provide some area of wading bird habitat at the end of summer, although it is recognized that this is limited by the shape of the wetland.</w:t>
            </w:r>
          </w:p>
        </w:tc>
        <w:tc>
          <w:tcPr>
            <w:tcW w:w="0" w:type="auto"/>
          </w:tcPr>
          <w:p w14:paraId="262720B2" w14:textId="5A29DB1E"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ins w:id="387" w:author="Natasha Del Borrello" w:date="2019-12-11T13:59:00Z">
              <w:r w:rsidR="008954A1">
                <w:rPr>
                  <w:rFonts w:cs="Times New Roman"/>
                </w:rPr>
                <w:t xml:space="preserve"> at the</w:t>
              </w:r>
            </w:ins>
            <w:r w:rsidR="00F953FF">
              <w:rPr>
                <w:rFonts w:cs="Times New Roman"/>
              </w:rPr>
              <w:t xml:space="preserve"> end of summer, particularly </w:t>
            </w:r>
            <w:ins w:id="388" w:author="Natasha Del Borrello" w:date="2019-12-11T13:59:00Z">
              <w:r w:rsidR="008954A1">
                <w:rPr>
                  <w:rFonts w:cs="Times New Roman"/>
                </w:rPr>
                <w:t xml:space="preserve">areas of </w:t>
              </w:r>
            </w:ins>
            <w:r w:rsidR="00F953FF">
              <w:rPr>
                <w:rFonts w:cs="Times New Roman"/>
              </w:rPr>
              <w:t xml:space="preserve">cracked organic sediments, </w:t>
            </w:r>
            <w:ins w:id="389" w:author="Natasha Del Borrello" w:date="2019-12-11T14:00:00Z">
              <w:r w:rsidR="008954A1">
                <w:rPr>
                  <w:rFonts w:cs="Times New Roman"/>
                </w:rPr>
                <w:t xml:space="preserve">which are </w:t>
              </w:r>
            </w:ins>
            <w:ins w:id="390" w:author="Natasha Del Borrello" w:date="2019-12-11T14:10:00Z">
              <w:r w:rsidR="00BE59F5">
                <w:rPr>
                  <w:rFonts w:cs="Times New Roman"/>
                </w:rPr>
                <w:t xml:space="preserve"> </w:t>
              </w:r>
            </w:ins>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391" w:name="water-quality-5"/>
    </w:p>
    <w:p w14:paraId="262720B5" w14:textId="672AB261" w:rsidR="001D584F" w:rsidRPr="003B09F5" w:rsidRDefault="005D6919">
      <w:pPr>
        <w:pStyle w:val="Heading3"/>
        <w:rPr>
          <w:rFonts w:cs="Times New Roman"/>
        </w:rPr>
      </w:pPr>
      <w:bookmarkStart w:id="392" w:name="_Toc26198124"/>
      <w:commentRangeStart w:id="393"/>
      <w:r w:rsidRPr="003B09F5">
        <w:rPr>
          <w:rFonts w:cs="Times New Roman"/>
        </w:rPr>
        <w:lastRenderedPageBreak/>
        <w:t>Water quality</w:t>
      </w:r>
      <w:bookmarkEnd w:id="391"/>
      <w:bookmarkEnd w:id="392"/>
      <w:commentRangeEnd w:id="393"/>
      <w:r w:rsidR="005B7F24">
        <w:rPr>
          <w:rStyle w:val="CommentReference"/>
          <w:rFonts w:asciiTheme="minorHAnsi" w:eastAsiaTheme="minorHAnsi" w:hAnsiTheme="minorHAnsi" w:cstheme="minorBidi"/>
          <w:b w:val="0"/>
          <w:bCs w:val="0"/>
        </w:rPr>
        <w:commentReference w:id="393"/>
      </w:r>
    </w:p>
    <w:p w14:paraId="262720B6" w14:textId="2AC3D8D8" w:rsidR="001D584F" w:rsidRPr="003B09F5" w:rsidRDefault="005D6919">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sidR="00F953FF">
        <w:rPr>
          <w:rFonts w:cs="Times New Roman"/>
        </w:rPr>
        <w:t>have</w:t>
      </w:r>
      <w:r w:rsidR="00F953FF" w:rsidRPr="003B09F5">
        <w:rPr>
          <w:rFonts w:cs="Times New Roman"/>
        </w:rPr>
        <w:t xml:space="preserve"> </w:t>
      </w:r>
      <w:r w:rsidRPr="003B09F5">
        <w:rPr>
          <w:rFonts w:cs="Times New Roman"/>
        </w:rPr>
        <w:t xml:space="preserve">recently been able to access the </w:t>
      </w:r>
      <w:r w:rsidR="00ED2E14" w:rsidRPr="003B09F5">
        <w:rPr>
          <w:rFonts w:cs="Times New Roman"/>
        </w:rPr>
        <w:t>lakebed</w:t>
      </w:r>
      <w:r w:rsidRPr="003B09F5">
        <w:rPr>
          <w:rFonts w:cs="Times New Roman"/>
        </w:rPr>
        <w:t xml:space="preserve"> and may</w:t>
      </w:r>
      <w:r w:rsidR="00F953FF">
        <w:rPr>
          <w:rFonts w:cs="Times New Roman"/>
        </w:rPr>
        <w:t xml:space="preserve"> in part</w:t>
      </w:r>
      <w:r w:rsidRPr="003B09F5">
        <w:rPr>
          <w:rFonts w:cs="Times New Roman"/>
        </w:rPr>
        <w:t xml:space="preserve"> be the cause of elevated nutrients.</w:t>
      </w:r>
    </w:p>
    <w:p w14:paraId="262720B7" w14:textId="77777777" w:rsidR="001D584F" w:rsidRPr="003B09F5" w:rsidRDefault="005D6919">
      <w:pPr>
        <w:pStyle w:val="Heading3"/>
        <w:rPr>
          <w:rFonts w:cs="Times New Roman"/>
        </w:rPr>
      </w:pPr>
      <w:bookmarkStart w:id="394" w:name="vegetation-dynamics-6"/>
      <w:bookmarkStart w:id="395" w:name="_Toc26198125"/>
      <w:r w:rsidRPr="003B09F5">
        <w:rPr>
          <w:rFonts w:cs="Times New Roman"/>
        </w:rPr>
        <w:t>Vegetation Dynamics</w:t>
      </w:r>
      <w:bookmarkEnd w:id="394"/>
      <w:bookmarkEnd w:id="395"/>
    </w:p>
    <w:p w14:paraId="262720B8" w14:textId="568724AA" w:rsidR="001D584F" w:rsidRPr="003B09F5" w:rsidRDefault="005D6919">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sidR="00F8141B">
        <w:rPr>
          <w:rFonts w:cs="Times New Roman"/>
        </w:rPr>
        <w:t xml:space="preserve">; </w:t>
      </w:r>
      <w:r w:rsidR="00F8141B">
        <w:rPr>
          <w:rFonts w:cs="Times New Roman"/>
        </w:rPr>
        <w:fldChar w:fldCharType="begin"/>
      </w:r>
      <w:r w:rsidR="00F8141B">
        <w:rPr>
          <w:rFonts w:cs="Times New Roman"/>
        </w:rPr>
        <w:instrText xml:space="preserve"> REF _Ref25920366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35</w:t>
      </w:r>
      <w:r w:rsidR="00F8141B">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t>Rhagodia baccata</w:t>
      </w:r>
      <w:r w:rsidRPr="003B09F5">
        <w:rPr>
          <w:rFonts w:cs="Times New Roman"/>
        </w:rPr>
        <w:t xml:space="preserve"> are likely to increase in abundance (</w:t>
      </w:r>
      <w:r w:rsidR="00F8141B">
        <w:rPr>
          <w:rFonts w:cs="Times New Roman"/>
        </w:rPr>
        <w:fldChar w:fldCharType="begin"/>
      </w:r>
      <w:r w:rsidR="00F8141B">
        <w:rPr>
          <w:rFonts w:cs="Times New Roman"/>
        </w:rPr>
        <w:instrText xml:space="preserve"> REF _Ref25920352 \h </w:instrText>
      </w:r>
      <w:r w:rsidR="00F8141B">
        <w:rPr>
          <w:rFonts w:cs="Times New Roman"/>
        </w:rPr>
      </w:r>
      <w:r w:rsidR="00F8141B">
        <w:rPr>
          <w:rFonts w:cs="Times New Roman"/>
        </w:rPr>
        <w:fldChar w:fldCharType="separate"/>
      </w:r>
      <w:r w:rsidR="00E3659C" w:rsidRPr="00BD0360">
        <w:rPr>
          <w:rFonts w:cs="Times New Roman"/>
          <w:szCs w:val="22"/>
        </w:rPr>
        <w:t xml:space="preserve">Figure </w:t>
      </w:r>
      <w:r w:rsidR="00E3659C">
        <w:rPr>
          <w:rFonts w:cs="Times New Roman"/>
          <w:noProof/>
          <w:szCs w:val="22"/>
        </w:rPr>
        <w:t>36</w:t>
      </w:r>
      <w:r w:rsidR="00F8141B">
        <w:rPr>
          <w:rFonts w:cs="Times New Roman"/>
        </w:rPr>
        <w:fldChar w:fldCharType="end"/>
      </w:r>
      <w:r w:rsidRPr="003B09F5">
        <w:rPr>
          <w:rFonts w:cs="Times New Roman"/>
        </w:rPr>
        <w:t>), particularly at lower elevations of the basin.</w:t>
      </w:r>
    </w:p>
    <w:p w14:paraId="262720B9" w14:textId="4EA7008A" w:rsidR="001D584F" w:rsidRPr="003B09F5" w:rsidRDefault="007D0E4C">
      <w:pPr>
        <w:pStyle w:val="Heading3"/>
        <w:rPr>
          <w:rFonts w:cs="Times New Roman"/>
        </w:rPr>
      </w:pPr>
      <w:bookmarkStart w:id="396" w:name="macroinvertebrates-dynamic"/>
      <w:bookmarkStart w:id="397" w:name="_Toc26198126"/>
      <w:r>
        <w:rPr>
          <w:rFonts w:cs="Times New Roman"/>
        </w:rPr>
        <w:t>Aquatic in</w:t>
      </w:r>
      <w:r w:rsidR="005D6919" w:rsidRPr="003B09F5">
        <w:rPr>
          <w:rFonts w:cs="Times New Roman"/>
        </w:rPr>
        <w:t>vertebrates</w:t>
      </w:r>
      <w:bookmarkEnd w:id="396"/>
      <w:bookmarkEnd w:id="397"/>
    </w:p>
    <w:p w14:paraId="262720BA" w14:textId="5BB6A5C6" w:rsidR="001D584F" w:rsidRPr="003B09F5" w:rsidRDefault="005D6919">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sidR="00F8141B">
        <w:rPr>
          <w:rFonts w:cs="Times New Roman"/>
        </w:rPr>
        <w:fldChar w:fldCharType="begin"/>
      </w:r>
      <w:r w:rsidR="00F8141B">
        <w:rPr>
          <w:rFonts w:cs="Times New Roman"/>
        </w:rPr>
        <w:instrText xml:space="preserve"> REF _Ref25920378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37</w:t>
      </w:r>
      <w:r w:rsidR="00F8141B">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w:t>
      </w:r>
      <w:r w:rsidR="00F8141B">
        <w:rPr>
          <w:rFonts w:cs="Times New Roman"/>
        </w:rPr>
        <w:fldChar w:fldCharType="begin"/>
      </w:r>
      <w:r w:rsidR="00F8141B">
        <w:rPr>
          <w:rFonts w:cs="Times New Roman"/>
        </w:rPr>
        <w:instrText xml:space="preserve"> REF _Ref25920396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38</w:t>
      </w:r>
      <w:r w:rsidR="00F8141B">
        <w:rPr>
          <w:rFonts w:cs="Times New Roman"/>
        </w:rPr>
        <w:fldChar w:fldCharType="end"/>
      </w:r>
      <w:r w:rsidRPr="003B09F5">
        <w:rPr>
          <w:rFonts w:cs="Times New Roman"/>
        </w:rPr>
        <w:t xml:space="preserve">). Communities appeared to </w:t>
      </w:r>
      <w:r w:rsidR="00F8141B" w:rsidRPr="003B09F5">
        <w:rPr>
          <w:rFonts w:cs="Times New Roman"/>
        </w:rPr>
        <w:t>be shifted</w:t>
      </w:r>
      <w:r w:rsidRPr="003B09F5">
        <w:rPr>
          <w:rFonts w:cs="Times New Roman"/>
        </w:rPr>
        <w:t xml:space="preserve"> most dramatically from 2002 to 2006 which coincides with </w:t>
      </w:r>
      <w:r w:rsidR="00A35F19">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sidR="00A35F19">
        <w:rPr>
          <w:rFonts w:cs="Times New Roman"/>
        </w:rPr>
        <w:t>The lake was best known in terms of invertebrates for its population of the bivalve family Sphaeridae. It can no longer be found at the wetland. Two families of aquatic mites</w:t>
      </w:r>
      <w:r w:rsidR="00987C79">
        <w:rPr>
          <w:rFonts w:cs="Times New Roman"/>
        </w:rPr>
        <w:t>, the beetle family Scirtidae and damsel fly family Cordulidae,</w:t>
      </w:r>
      <w:r w:rsidR="00A35F19">
        <w:rPr>
          <w:rFonts w:cs="Times New Roman"/>
        </w:rPr>
        <w:t xml:space="preserve"> have disappeared from spring monitoring s</w:t>
      </w:r>
      <w:r w:rsidR="00987C79">
        <w:rPr>
          <w:rFonts w:cs="Times New Roman"/>
        </w:rPr>
        <w:t xml:space="preserve">amples. </w:t>
      </w:r>
      <w:r w:rsidR="00A35F19">
        <w:rPr>
          <w:rFonts w:cs="Times New Roman"/>
        </w:rPr>
        <w:t>Further c</w:t>
      </w:r>
      <w:r w:rsidRPr="003B09F5">
        <w:rPr>
          <w:rFonts w:cs="Times New Roman"/>
        </w:rPr>
        <w:t xml:space="preserve">hanges can be associated </w:t>
      </w:r>
      <w:r w:rsidR="00A35F19">
        <w:rPr>
          <w:rFonts w:cs="Times New Roman"/>
        </w:rPr>
        <w:t>with a</w:t>
      </w:r>
      <w:r w:rsidRPr="003B09F5">
        <w:rPr>
          <w:rFonts w:cs="Times New Roman"/>
        </w:rPr>
        <w:t xml:space="preserve"> loss of </w:t>
      </w:r>
      <w:r w:rsidR="00987C79">
        <w:rPr>
          <w:rFonts w:cs="Times New Roman"/>
        </w:rPr>
        <w:t xml:space="preserve">the crustacean families </w:t>
      </w:r>
      <w:r w:rsidRPr="003B09F5">
        <w:rPr>
          <w:rFonts w:cs="Times New Roman"/>
        </w:rPr>
        <w:t>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551AAA02"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3" wp14:editId="295892DC">
            <wp:extent cx="5822950" cy="4953000"/>
            <wp:effectExtent l="0" t="0" r="6350" b="0"/>
            <wp:docPr id="41" name="Picture"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47"/>
                    <a:stretch>
                      <a:fillRect/>
                    </a:stretch>
                  </pic:blipFill>
                  <pic:spPr bwMode="auto">
                    <a:xfrm>
                      <a:off x="0" y="0"/>
                      <a:ext cx="5823588" cy="4953543"/>
                    </a:xfrm>
                    <a:prstGeom prst="rect">
                      <a:avLst/>
                    </a:prstGeom>
                    <a:noFill/>
                    <a:ln w="9525">
                      <a:noFill/>
                      <a:headEnd/>
                      <a:tailEnd/>
                    </a:ln>
                  </pic:spPr>
                </pic:pic>
              </a:graphicData>
            </a:graphic>
          </wp:inline>
        </w:drawing>
      </w:r>
    </w:p>
    <w:p w14:paraId="262720BC" w14:textId="4F130CA6" w:rsidR="001D584F" w:rsidRPr="003B09F5" w:rsidRDefault="00023E16" w:rsidP="00023E16">
      <w:pPr>
        <w:pStyle w:val="Caption"/>
        <w:rPr>
          <w:rFonts w:ascii="Times New Roman" w:hAnsi="Times New Roman" w:cs="Times New Roman"/>
        </w:rPr>
      </w:pPr>
      <w:bookmarkStart w:id="398"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34</w:t>
      </w:r>
      <w:r w:rsidRPr="003B09F5">
        <w:rPr>
          <w:rFonts w:ascii="Times New Roman" w:hAnsi="Times New Roman" w:cs="Times New Roman"/>
        </w:rPr>
        <w:fldChar w:fldCharType="end"/>
      </w:r>
      <w:bookmarkEnd w:id="398"/>
      <w:r w:rsidR="005D6919" w:rsidRPr="003B09F5">
        <w:rPr>
          <w:rFonts w:ascii="Times New Roman" w:hAnsi="Times New Roman" w:cs="Times New Roman"/>
        </w:rPr>
        <w:t xml:space="preserve"> Ground and surface water levels for Lake Nowergup recorded at bore 61610601 (red) and staff gauge 61</w:t>
      </w:r>
      <w:commentRangeStart w:id="399"/>
      <w:r w:rsidR="005D6919" w:rsidRPr="003B09F5">
        <w:rPr>
          <w:rFonts w:ascii="Times New Roman" w:hAnsi="Times New Roman" w:cs="Times New Roman"/>
        </w:rPr>
        <w:t xml:space="preserve">62567 (blue). The minimum recordable water level for the staff </w:t>
      </w:r>
      <w:r w:rsidR="003B3322" w:rsidRPr="003B09F5">
        <w:rPr>
          <w:rFonts w:ascii="Times New Roman" w:hAnsi="Times New Roman" w:cs="Times New Roman"/>
        </w:rPr>
        <w:t>gauge</w:t>
      </w:r>
      <w:r w:rsidR="005D6919" w:rsidRPr="003B09F5">
        <w:rPr>
          <w:rFonts w:ascii="Times New Roman" w:hAnsi="Times New Roman" w:cs="Times New Roman"/>
        </w:rPr>
        <w:t xml:space="preserve"> is 16.0 mAHD. </w:t>
      </w:r>
      <w:commentRangeStart w:id="400"/>
      <w:r w:rsidR="005D6919" w:rsidRPr="003B09F5">
        <w:rPr>
          <w:rFonts w:ascii="Times New Roman" w:hAnsi="Times New Roman" w:cs="Times New Roman"/>
        </w:rPr>
        <w:t xml:space="preserve">Blue dots </w:t>
      </w:r>
      <w:commentRangeEnd w:id="400"/>
      <w:r w:rsidR="0009266B">
        <w:rPr>
          <w:rStyle w:val="CommentReference"/>
        </w:rPr>
        <w:commentReference w:id="400"/>
      </w:r>
      <w:r w:rsidR="005D6919" w:rsidRPr="003B09F5">
        <w:rPr>
          <w:rFonts w:ascii="Times New Roman" w:hAnsi="Times New Roman" w:cs="Times New Roman"/>
        </w:rPr>
        <w:t xml:space="preserve">at 16.0 mAHD represent water levels below the minimum level measurable at the staff </w:t>
      </w:r>
      <w:r w:rsidR="003B3322" w:rsidRPr="003B09F5">
        <w:rPr>
          <w:rFonts w:ascii="Times New Roman" w:hAnsi="Times New Roman" w:cs="Times New Roman"/>
        </w:rPr>
        <w:t>gauge</w:t>
      </w:r>
      <w:r w:rsidR="005D6919" w:rsidRPr="003B09F5">
        <w:rPr>
          <w:rFonts w:ascii="Times New Roman" w:hAnsi="Times New Roman" w:cs="Times New Roman"/>
        </w:rPr>
        <w:t>. Red segments on fitted line represent statistically significant periods of declining water levels and blue segments represent periods of increasing water levels.</w:t>
      </w:r>
      <w:commentRangeEnd w:id="399"/>
      <w:r w:rsidR="005B7F24">
        <w:rPr>
          <w:rStyle w:val="CommentReference"/>
        </w:rPr>
        <w:commentReference w:id="399"/>
      </w:r>
    </w:p>
    <w:p w14:paraId="51FF4D1C"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9" wp14:editId="74B6F55B">
            <wp:extent cx="4203700" cy="3003550"/>
            <wp:effectExtent l="0" t="0" r="6350" b="6350"/>
            <wp:docPr id="44" name="Picture"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48"/>
                    <a:stretch>
                      <a:fillRect/>
                    </a:stretch>
                  </pic:blipFill>
                  <pic:spPr bwMode="auto">
                    <a:xfrm>
                      <a:off x="0" y="0"/>
                      <a:ext cx="4204159" cy="3003878"/>
                    </a:xfrm>
                    <a:prstGeom prst="rect">
                      <a:avLst/>
                    </a:prstGeom>
                    <a:noFill/>
                    <a:ln w="9525">
                      <a:noFill/>
                      <a:headEnd/>
                      <a:tailEnd/>
                    </a:ln>
                  </pic:spPr>
                </pic:pic>
              </a:graphicData>
            </a:graphic>
          </wp:inline>
        </w:drawing>
      </w:r>
    </w:p>
    <w:p w14:paraId="262720C2" w14:textId="33ED388E" w:rsidR="001D584F" w:rsidRPr="003B09F5" w:rsidRDefault="00023E16" w:rsidP="00023E16">
      <w:pPr>
        <w:pStyle w:val="Caption"/>
        <w:rPr>
          <w:rFonts w:ascii="Times New Roman" w:hAnsi="Times New Roman" w:cs="Times New Roman"/>
        </w:rPr>
      </w:pPr>
      <w:bookmarkStart w:id="402"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35</w:t>
      </w:r>
      <w:r w:rsidRPr="003B09F5">
        <w:rPr>
          <w:rFonts w:ascii="Times New Roman" w:hAnsi="Times New Roman" w:cs="Times New Roman"/>
        </w:rPr>
        <w:fldChar w:fldCharType="end"/>
      </w:r>
      <w:bookmarkEnd w:id="40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1C1A98B8" w14:textId="77777777" w:rsidR="00023E16" w:rsidRPr="003B09F5" w:rsidRDefault="005D6919" w:rsidP="00023E16">
      <w:pPr>
        <w:pStyle w:val="CaptionedFigure"/>
        <w:rPr>
          <w:rFonts w:ascii="Times New Roman" w:hAnsi="Times New Roman" w:cs="Times New Roman"/>
        </w:rPr>
      </w:pPr>
      <w:commentRangeStart w:id="403"/>
      <w:r w:rsidRPr="003B09F5">
        <w:rPr>
          <w:rFonts w:ascii="Times New Roman" w:hAnsi="Times New Roman" w:cs="Times New Roman"/>
          <w:noProof/>
          <w:lang w:val="en-AU" w:eastAsia="en-AU"/>
        </w:rPr>
        <w:drawing>
          <wp:inline distT="0" distB="0" distL="0" distR="0" wp14:anchorId="2627243B" wp14:editId="62A7102C">
            <wp:extent cx="4273550" cy="3060700"/>
            <wp:effectExtent l="0" t="0" r="0" b="6350"/>
            <wp:docPr id="45" name="Picture"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49"/>
                    <a:stretch>
                      <a:fillRect/>
                    </a:stretch>
                  </pic:blipFill>
                  <pic:spPr bwMode="auto">
                    <a:xfrm>
                      <a:off x="0" y="0"/>
                      <a:ext cx="4274027" cy="3061042"/>
                    </a:xfrm>
                    <a:prstGeom prst="rect">
                      <a:avLst/>
                    </a:prstGeom>
                    <a:noFill/>
                    <a:ln w="9525">
                      <a:noFill/>
                      <a:headEnd/>
                      <a:tailEnd/>
                    </a:ln>
                  </pic:spPr>
                </pic:pic>
              </a:graphicData>
            </a:graphic>
          </wp:inline>
        </w:drawing>
      </w:r>
    </w:p>
    <w:p w14:paraId="262720C4" w14:textId="39913879" w:rsidR="001D584F" w:rsidRPr="00BD0360" w:rsidRDefault="00023E16" w:rsidP="00023E16">
      <w:pPr>
        <w:pStyle w:val="Caption"/>
        <w:rPr>
          <w:rFonts w:ascii="Times New Roman" w:hAnsi="Times New Roman" w:cs="Times New Roman"/>
          <w:szCs w:val="22"/>
        </w:rPr>
      </w:pPr>
      <w:bookmarkStart w:id="404"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E3659C">
        <w:rPr>
          <w:rFonts w:ascii="Times New Roman" w:hAnsi="Times New Roman" w:cs="Times New Roman"/>
          <w:noProof/>
          <w:szCs w:val="22"/>
        </w:rPr>
        <w:t>36</w:t>
      </w:r>
      <w:r w:rsidRPr="00BD0360">
        <w:rPr>
          <w:rFonts w:ascii="Times New Roman" w:hAnsi="Times New Roman" w:cs="Times New Roman"/>
          <w:szCs w:val="22"/>
        </w:rPr>
        <w:fldChar w:fldCharType="end"/>
      </w:r>
      <w:bookmarkEnd w:id="404"/>
      <w:r w:rsidRPr="00BD0360">
        <w:rPr>
          <w:rFonts w:ascii="Times New Roman" w:hAnsi="Times New Roman" w:cs="Times New Roman"/>
          <w:szCs w:val="22"/>
        </w:rPr>
        <w:t xml:space="preserve"> </w:t>
      </w:r>
      <w:r w:rsidR="005D6919" w:rsidRPr="00BD0360">
        <w:rPr>
          <w:rFonts w:ascii="Times New Roman" w:hAnsi="Times New Roman" w:cs="Times New Roman"/>
          <w:szCs w:val="22"/>
        </w:rPr>
        <w:t>Estimated mean regression coefficients (dots) and 95% credible intervals (</w:t>
      </w:r>
      <w:commentRangeEnd w:id="403"/>
      <w:r w:rsidR="005B7F24">
        <w:rPr>
          <w:rStyle w:val="CommentReference"/>
        </w:rPr>
        <w:commentReference w:id="403"/>
      </w:r>
      <w:r w:rsidR="005D6919"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sidR="00577045">
        <w:rPr>
          <w:rFonts w:ascii="Times New Roman" w:hAnsi="Times New Roman" w:cs="Times New Roman"/>
          <w:szCs w:val="22"/>
        </w:rPr>
        <w:t>Hui, 2016</w:t>
      </w:r>
      <w:r w:rsidR="005D6919"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7D773EC6"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3D" wp14:editId="00C41569">
            <wp:extent cx="4425950" cy="3143250"/>
            <wp:effectExtent l="0" t="0" r="0" b="0"/>
            <wp:docPr id="46" name="Picture" descr="Richness of aquatic invertebrate families for each year at Lake Nowerg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50"/>
                    <a:stretch>
                      <a:fillRect/>
                    </a:stretch>
                  </pic:blipFill>
                  <pic:spPr bwMode="auto">
                    <a:xfrm>
                      <a:off x="0" y="0"/>
                      <a:ext cx="4426439" cy="3143597"/>
                    </a:xfrm>
                    <a:prstGeom prst="rect">
                      <a:avLst/>
                    </a:prstGeom>
                    <a:noFill/>
                    <a:ln w="9525">
                      <a:noFill/>
                      <a:headEnd/>
                      <a:tailEnd/>
                    </a:ln>
                  </pic:spPr>
                </pic:pic>
              </a:graphicData>
            </a:graphic>
          </wp:inline>
        </w:drawing>
      </w:r>
    </w:p>
    <w:p w14:paraId="262720C6" w14:textId="6E00D9CF" w:rsidR="001D584F" w:rsidRPr="003B09F5" w:rsidRDefault="00023E16" w:rsidP="00023E16">
      <w:pPr>
        <w:pStyle w:val="Caption"/>
        <w:rPr>
          <w:rFonts w:ascii="Times New Roman" w:hAnsi="Times New Roman" w:cs="Times New Roman"/>
        </w:rPr>
      </w:pPr>
      <w:bookmarkStart w:id="405"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37</w:t>
      </w:r>
      <w:r w:rsidRPr="003B09F5">
        <w:rPr>
          <w:rFonts w:ascii="Times New Roman" w:hAnsi="Times New Roman" w:cs="Times New Roman"/>
        </w:rPr>
        <w:fldChar w:fldCharType="end"/>
      </w:r>
      <w:bookmarkEnd w:id="405"/>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Nowergup. Line is a moving 3-year </w:t>
      </w:r>
      <w:r w:rsidR="003B3322" w:rsidRPr="003B09F5">
        <w:rPr>
          <w:rFonts w:ascii="Times New Roman" w:hAnsi="Times New Roman" w:cs="Times New Roman"/>
        </w:rPr>
        <w:t>average</w:t>
      </w:r>
      <w:r w:rsidR="005D6919" w:rsidRPr="003B09F5">
        <w:rPr>
          <w:rFonts w:ascii="Times New Roman" w:hAnsi="Times New Roman" w:cs="Times New Roman"/>
        </w:rPr>
        <w:t>.</w:t>
      </w:r>
    </w:p>
    <w:p w14:paraId="59995491"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3F" wp14:editId="26272440">
            <wp:extent cx="4620126" cy="3696101"/>
            <wp:effectExtent l="0" t="0" r="0" b="0"/>
            <wp:docPr id="47" name="Picture" descr="Unconstrained ordination based on invertebrate data for each surveyed year for Lake Nowerg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14:paraId="262720C8" w14:textId="0A361DA7" w:rsidR="001D584F" w:rsidRPr="003B09F5" w:rsidRDefault="00023E16" w:rsidP="00023E16">
      <w:pPr>
        <w:pStyle w:val="Caption"/>
        <w:rPr>
          <w:rFonts w:ascii="Times New Roman" w:hAnsi="Times New Roman" w:cs="Times New Roman"/>
        </w:rPr>
      </w:pPr>
      <w:bookmarkStart w:id="406"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38</w:t>
      </w:r>
      <w:r w:rsidRPr="003B09F5">
        <w:rPr>
          <w:rFonts w:ascii="Times New Roman" w:hAnsi="Times New Roman" w:cs="Times New Roman"/>
        </w:rPr>
        <w:fldChar w:fldCharType="end"/>
      </w:r>
      <w:bookmarkEnd w:id="40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Nowergup. Consecutive years are joined by a line with first and last survey years labeled.</w:t>
      </w:r>
    </w:p>
    <w:p w14:paraId="534C887D" w14:textId="77777777" w:rsidR="00590956" w:rsidRPr="003B09F5" w:rsidRDefault="00590956">
      <w:pPr>
        <w:rPr>
          <w:rFonts w:ascii="Times New Roman" w:eastAsiaTheme="majorEastAsia" w:hAnsi="Times New Roman" w:cs="Times New Roman"/>
          <w:b/>
          <w:bCs/>
          <w:sz w:val="32"/>
          <w:szCs w:val="32"/>
        </w:rPr>
      </w:pPr>
      <w:bookmarkStart w:id="407" w:name="lake-wilgarup"/>
      <w:r w:rsidRPr="003B09F5">
        <w:rPr>
          <w:rFonts w:ascii="Times New Roman" w:hAnsi="Times New Roman" w:cs="Times New Roman"/>
        </w:rPr>
        <w:br w:type="page"/>
      </w:r>
    </w:p>
    <w:p w14:paraId="262720C9" w14:textId="5CA22404" w:rsidR="001D584F" w:rsidRPr="003B09F5" w:rsidRDefault="005D6919">
      <w:pPr>
        <w:pStyle w:val="Heading2"/>
        <w:rPr>
          <w:rFonts w:cs="Times New Roman"/>
        </w:rPr>
      </w:pPr>
      <w:bookmarkStart w:id="408" w:name="_Toc26198127"/>
      <w:r w:rsidRPr="003B09F5">
        <w:rPr>
          <w:rFonts w:cs="Times New Roman"/>
        </w:rPr>
        <w:lastRenderedPageBreak/>
        <w:t>Lake Wilgarup</w:t>
      </w:r>
      <w:bookmarkEnd w:id="407"/>
      <w:bookmarkEnd w:id="408"/>
    </w:p>
    <w:p w14:paraId="262720CA" w14:textId="10AFF296" w:rsidR="001D584F" w:rsidRPr="003B09F5" w:rsidRDefault="005D6919">
      <w:pPr>
        <w:pStyle w:val="FirstParagraph"/>
        <w:rPr>
          <w:rFonts w:cs="Times New Roman"/>
        </w:rPr>
      </w:pPr>
      <w:r w:rsidRPr="003B09F5">
        <w:rPr>
          <w:rFonts w:cs="Times New Roman"/>
        </w:rPr>
        <w:t xml:space="preserve">Lake Wilgarup is a high conservation, </w:t>
      </w:r>
      <w:ins w:id="409" w:author="Michael Hammond" w:date="2019-12-19T14:57:00Z">
        <w:r w:rsidR="00AB2ACC">
          <w:rPr>
            <w:rFonts w:cs="Times New Roman"/>
          </w:rPr>
          <w:t xml:space="preserve">once </w:t>
        </w:r>
      </w:ins>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ins w:id="410" w:author="Michael Hammond" w:date="2019-12-19T13:29:00Z">
        <w:r w:rsidR="005B7F24">
          <w:rPr>
            <w:rFonts w:cs="Times New Roman"/>
          </w:rPr>
          <w:t xml:space="preserve">used to </w:t>
        </w:r>
      </w:ins>
      <w:r w:rsidRPr="003B09F5">
        <w:rPr>
          <w:rFonts w:cs="Times New Roman"/>
        </w:rPr>
        <w:t>experience</w:t>
      </w:r>
      <w:del w:id="411" w:author="Michael Hammond" w:date="2019-12-19T13:29:00Z">
        <w:r w:rsidRPr="003B09F5" w:rsidDel="005B7F24">
          <w:rPr>
            <w:rFonts w:cs="Times New Roman"/>
          </w:rPr>
          <w:delText>s</w:delText>
        </w:r>
      </w:del>
      <w:r w:rsidRPr="003B09F5">
        <w:rPr>
          <w:rFonts w:cs="Times New Roman"/>
        </w:rPr>
        <w:t xml:space="preserve"> discharge from </w:t>
      </w:r>
      <w:del w:id="412" w:author="Michael Hammond" w:date="2019-12-19T13:29:00Z">
        <w:r w:rsidRPr="003B09F5" w:rsidDel="005B7F24">
          <w:rPr>
            <w:rFonts w:cs="Times New Roman"/>
          </w:rPr>
          <w:delText xml:space="preserve">rising </w:delText>
        </w:r>
      </w:del>
      <w:r w:rsidRPr="003B09F5">
        <w:rPr>
          <w:rFonts w:cs="Times New Roman"/>
        </w:rPr>
        <w:t>groundwater</w:t>
      </w:r>
      <w:del w:id="413" w:author="Michael Hammond" w:date="2019-12-19T13:29:00Z">
        <w:r w:rsidRPr="003B09F5" w:rsidDel="005B7F24">
          <w:rPr>
            <w:rFonts w:cs="Times New Roman"/>
          </w:rPr>
          <w:delText>s</w:delText>
        </w:r>
      </w:del>
      <w:r w:rsidRPr="003B09F5">
        <w:rPr>
          <w:rFonts w:cs="Times New Roman"/>
        </w:rPr>
        <w:t xml:space="preserve">. There are extensive peat deposits in the </w:t>
      </w:r>
      <w:r w:rsidR="003B3322" w:rsidRPr="003B09F5">
        <w:rPr>
          <w:rFonts w:cs="Times New Roman"/>
        </w:rPr>
        <w:t>lakebed</w:t>
      </w:r>
      <w:r w:rsidRPr="003B09F5">
        <w:rPr>
          <w:rFonts w:cs="Times New Roman"/>
        </w:rPr>
        <w:t xml:space="preserve"> that suggest the sediments </w:t>
      </w:r>
      <w:del w:id="414" w:author="Michael Hammond" w:date="2019-12-19T13:30:00Z">
        <w:r w:rsidRPr="003B09F5" w:rsidDel="005B7F24">
          <w:rPr>
            <w:rFonts w:cs="Times New Roman"/>
          </w:rPr>
          <w:delText xml:space="preserve">have been </w:delText>
        </w:r>
      </w:del>
      <w:r w:rsidRPr="003B09F5">
        <w:rPr>
          <w:rFonts w:cs="Times New Roman"/>
        </w:rPr>
        <w:t>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415" w:name="hydrology-7"/>
      <w:bookmarkStart w:id="416" w:name="_Toc26198128"/>
      <w:r w:rsidRPr="003B09F5">
        <w:rPr>
          <w:rFonts w:cs="Times New Roman"/>
        </w:rPr>
        <w:t>Hydrology</w:t>
      </w:r>
      <w:bookmarkEnd w:id="415"/>
      <w:bookmarkEnd w:id="416"/>
    </w:p>
    <w:p w14:paraId="716DDA27" w14:textId="1E021B9F"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39</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E3659C">
        <w:t xml:space="preserve">Table </w:t>
      </w:r>
      <w:r w:rsidR="00E3659C">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may result in small increases in groundwater </w:t>
      </w:r>
      <w:r w:rsidR="003B3322" w:rsidRPr="003B09F5">
        <w:rPr>
          <w:rFonts w:cs="Times New Roman"/>
        </w:rPr>
        <w:t xml:space="preserve">levels </w:t>
      </w:r>
      <w:del w:id="417" w:author="Natasha Del Borrello" w:date="2019-12-11T14:34:00Z">
        <w:r w:rsidR="003B3322" w:rsidRPr="003B09F5" w:rsidDel="00DF2969">
          <w:rPr>
            <w:rFonts w:cs="Times New Roman"/>
          </w:rPr>
          <w:delText>but</w:delText>
        </w:r>
        <w:r w:rsidRPr="003B09F5" w:rsidDel="00DF2969">
          <w:rPr>
            <w:rFonts w:cs="Times New Roman"/>
          </w:rPr>
          <w:delText xml:space="preserve"> </w:delText>
        </w:r>
      </w:del>
      <w:ins w:id="418" w:author="Natasha Del Borrello" w:date="2019-12-11T14:34:00Z">
        <w:r w:rsidR="00DF2969">
          <w:rPr>
            <w:rFonts w:cs="Times New Roman"/>
          </w:rPr>
          <w:t>and?</w:t>
        </w:r>
        <w:r w:rsidR="00DF2969" w:rsidRPr="003B09F5">
          <w:rPr>
            <w:rFonts w:cs="Times New Roman"/>
          </w:rPr>
          <w:t xml:space="preserve"> </w:t>
        </w:r>
      </w:ins>
      <w:r w:rsidRPr="003B09F5">
        <w:rPr>
          <w:rFonts w:cs="Times New Roman"/>
        </w:rPr>
        <w:t>are likely to reduce the risk of further declines.</w:t>
      </w:r>
      <w:bookmarkStart w:id="419" w:name="site-summary-7"/>
    </w:p>
    <w:p w14:paraId="1E56F04C" w14:textId="6D80A44D" w:rsidR="00331515" w:rsidRDefault="00331515" w:rsidP="00331515">
      <w:pPr>
        <w:pStyle w:val="Caption"/>
        <w:keepNext/>
      </w:pPr>
      <w:bookmarkStart w:id="420" w:name="_Ref25921927"/>
      <w:r>
        <w:t xml:space="preserve">Table </w:t>
      </w:r>
      <w:fldSimple w:instr=" SEQ Table \* ARABIC ">
        <w:r w:rsidR="00E3659C">
          <w:rPr>
            <w:noProof/>
          </w:rPr>
          <w:t>16</w:t>
        </w:r>
      </w:fldSimple>
      <w:bookmarkEnd w:id="420"/>
      <w:r w:rsidRPr="00326731">
        <w:rPr>
          <w:rFonts w:ascii="LMRoman10-Regular" w:hAnsi="LMRoman10-Regular" w:cs="LMRoman10-Regular"/>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262720CD" w14:textId="7AFA5A79" w:rsidR="001D584F" w:rsidRPr="00BB5F36" w:rsidRDefault="005D6919" w:rsidP="00BB5F36">
      <w:pPr>
        <w:pStyle w:val="Heading3"/>
      </w:pPr>
      <w:bookmarkStart w:id="421" w:name="_Toc26198129"/>
      <w:r w:rsidRPr="00BB5F36">
        <w:t>Site summary</w:t>
      </w:r>
      <w:bookmarkEnd w:id="419"/>
      <w:bookmarkEnd w:id="421"/>
    </w:p>
    <w:p w14:paraId="1CC469F2" w14:textId="52D13C34" w:rsidR="000B5A1B" w:rsidRDefault="005D6919" w:rsidP="00BF22C7">
      <w:pPr>
        <w:pStyle w:val="FirstParagraph"/>
        <w:sectPr w:rsidR="000B5A1B" w:rsidSect="000B5A1B">
          <w:pgSz w:w="12240" w:h="15840"/>
          <w:pgMar w:top="1440" w:right="1440" w:bottom="1440" w:left="1440" w:header="720" w:footer="720" w:gutter="0"/>
          <w:cols w:space="720"/>
          <w:docGrid w:linePitch="326"/>
        </w:sectPr>
      </w:pPr>
      <w:r w:rsidRPr="003B09F5">
        <w:t xml:space="preserve">The site values of Lake Wilgarup are unlikely to be maintained </w:t>
      </w:r>
      <w:ins w:id="422" w:author="Michael Hammond" w:date="2019-12-19T14:58:00Z">
        <w:r w:rsidR="00AB2ACC">
          <w:t>if levels are managed to meet the proposed threshold level</w:t>
        </w:r>
      </w:ins>
      <w:del w:id="423" w:author="Michael Hammond" w:date="2019-12-19T14:58:00Z">
        <w:r w:rsidRPr="003B09F5" w:rsidDel="00AB2ACC">
          <w:delText>under the proposed changes to groundwater abstraction</w:delText>
        </w:r>
      </w:del>
      <w:r w:rsidRPr="003B09F5">
        <w:t xml:space="preserve"> (</w:t>
      </w:r>
      <w:r w:rsidR="00BF22C7">
        <w:fldChar w:fldCharType="begin"/>
      </w:r>
      <w:r w:rsidR="00BF22C7">
        <w:instrText xml:space="preserve"> REF _Ref26195525 \h </w:instrText>
      </w:r>
      <w:r w:rsidR="00BF22C7">
        <w:fldChar w:fldCharType="separate"/>
      </w:r>
      <w:r w:rsidR="00E3659C" w:rsidRPr="003B09F5">
        <w:rPr>
          <w:rFonts w:cs="Times New Roman"/>
        </w:rPr>
        <w:t xml:space="preserve">Table </w:t>
      </w:r>
      <w:r w:rsidR="00E3659C">
        <w:rPr>
          <w:rFonts w:cs="Times New Roman"/>
          <w:noProof/>
        </w:rPr>
        <w:t>17</w:t>
      </w:r>
      <w:r w:rsidR="00BF22C7">
        <w:fldChar w:fldCharType="end"/>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 gomphocephala</w:t>
      </w:r>
      <w:r w:rsidR="00EF7576" w:rsidRPr="003B09F5">
        <w:t>. Increases in groundwater are unlikely to have an impact on the vegetation unless permanent water can be restored.</w:t>
      </w:r>
      <w:bookmarkStart w:id="424" w:name="_Ref25921934"/>
    </w:p>
    <w:p w14:paraId="3C807C28" w14:textId="2827DFE0" w:rsidR="000B5A1B" w:rsidRDefault="000B5A1B" w:rsidP="00023E16">
      <w:pPr>
        <w:pStyle w:val="TableCaption"/>
        <w:rPr>
          <w:rFonts w:cs="Times New Roman"/>
        </w:rPr>
      </w:pPr>
    </w:p>
    <w:p w14:paraId="38557EA0" w14:textId="54E330AE" w:rsidR="00023E16" w:rsidRPr="003B09F5" w:rsidRDefault="00023E16" w:rsidP="00023E16">
      <w:pPr>
        <w:pStyle w:val="TableCaption"/>
        <w:rPr>
          <w:rFonts w:ascii="Times New Roman" w:hAnsi="Times New Roman" w:cs="Times New Roman"/>
        </w:rPr>
      </w:pPr>
      <w:bookmarkStart w:id="425" w:name="_Ref2619552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17</w:t>
      </w:r>
      <w:r w:rsidRPr="003B09F5">
        <w:rPr>
          <w:rFonts w:ascii="Times New Roman" w:hAnsi="Times New Roman" w:cs="Times New Roman"/>
        </w:rPr>
        <w:fldChar w:fldCharType="end"/>
      </w:r>
      <w:bookmarkEnd w:id="424"/>
      <w:bookmarkEnd w:id="425"/>
      <w:r w:rsidRPr="003B09F5">
        <w:rPr>
          <w:rFonts w:ascii="Times New Roman" w:hAnsi="Times New Roman" w:cs="Times New Roman"/>
        </w:rPr>
        <w:t xml:space="preserve"> Ecological consequences of revised thresholds in terms of compliance of stated site values and site management objectives at Lake Wilgarup.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080"/>
        <w:gridCol w:w="8392"/>
        <w:gridCol w:w="1488"/>
      </w:tblGrid>
      <w:tr w:rsidR="003B09F5" w:rsidRPr="003B09F5" w14:paraId="262720D3" w14:textId="77777777">
        <w:tc>
          <w:tcPr>
            <w:tcW w:w="0" w:type="auto"/>
            <w:tcBorders>
              <w:bottom w:val="single" w:sz="0" w:space="0" w:color="auto"/>
            </w:tcBorders>
            <w:vAlign w:val="bottom"/>
          </w:tcPr>
          <w:p w14:paraId="262720D0"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D1"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426" w:name="vegetation-dynamics-7"/>
    </w:p>
    <w:p w14:paraId="262720F0" w14:textId="4F4D5953" w:rsidR="001D584F" w:rsidRPr="003B09F5" w:rsidRDefault="005D6919">
      <w:pPr>
        <w:pStyle w:val="Heading3"/>
        <w:rPr>
          <w:rFonts w:cs="Times New Roman"/>
        </w:rPr>
      </w:pPr>
      <w:bookmarkStart w:id="427" w:name="_Toc26198130"/>
      <w:r w:rsidRPr="003B09F5">
        <w:rPr>
          <w:rFonts w:cs="Times New Roman"/>
        </w:rPr>
        <w:lastRenderedPageBreak/>
        <w:t>Vegetation dynamics</w:t>
      </w:r>
      <w:bookmarkEnd w:id="426"/>
      <w:bookmarkEnd w:id="427"/>
    </w:p>
    <w:p w14:paraId="262720F1" w14:textId="2817B44F" w:rsidR="001D584F" w:rsidRPr="003B09F5" w:rsidRDefault="005D6919">
      <w:pPr>
        <w:pStyle w:val="FirstParagraph"/>
        <w:rPr>
          <w:rFonts w:cs="Times New Roman"/>
        </w:rPr>
      </w:pPr>
      <w:r w:rsidRPr="003B09F5">
        <w:rPr>
          <w:rFonts w:cs="Times New Roman"/>
        </w:rPr>
        <w:t xml:space="preserve">A vegetation monitoring transect was established at Lake Wilgarup in 1997 and was last surveyed in 2012. Two additional sites were added to the transect in 2009 down-slope of Plot A. The sedges, </w:t>
      </w:r>
      <w:r w:rsidRPr="003B09F5">
        <w:rPr>
          <w:rFonts w:cs="Times New Roman"/>
          <w:i/>
        </w:rPr>
        <w:t>Baumea articulata</w:t>
      </w:r>
      <w:r w:rsidRPr="003B09F5">
        <w:rPr>
          <w:rFonts w:cs="Times New Roman"/>
        </w:rPr>
        <w:t xml:space="preserve">, </w:t>
      </w:r>
      <w:r w:rsidRPr="003B09F5">
        <w:rPr>
          <w:rFonts w:cs="Times New Roman"/>
          <w:i/>
        </w:rPr>
        <w:t>Baumea juncea</w:t>
      </w:r>
      <w:r w:rsidRPr="003B09F5">
        <w:rPr>
          <w:rFonts w:cs="Times New Roman"/>
        </w:rPr>
        <w:t xml:space="preserve"> and </w:t>
      </w:r>
      <w:r w:rsidRPr="003B09F5">
        <w:rPr>
          <w:rFonts w:cs="Times New Roman"/>
          <w:i/>
        </w:rPr>
        <w:t>Baumea vaginalis</w:t>
      </w:r>
      <w:r w:rsidRPr="003B09F5">
        <w:rPr>
          <w:rFonts w:cs="Times New Roman"/>
        </w:rPr>
        <w:t xml:space="preserve"> have all disappeared from the wetland during the monitoring period</w:t>
      </w:r>
      <w:r w:rsidR="00D43C15">
        <w:rPr>
          <w:rFonts w:cs="Times New Roman"/>
        </w:rPr>
        <w:t xml:space="preserve">. </w:t>
      </w:r>
      <w:r w:rsidRPr="003B09F5">
        <w:rPr>
          <w:rFonts w:cs="Times New Roman"/>
        </w:rPr>
        <w:t>Tuart trees (</w:t>
      </w:r>
      <w:r w:rsidRPr="003B09F5">
        <w:rPr>
          <w:rFonts w:cs="Times New Roman"/>
          <w:i/>
        </w:rPr>
        <w:t>Eucalyptus gomphocephala</w:t>
      </w:r>
      <w:r w:rsidRPr="003B09F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00D43C15">
        <w:rPr>
          <w:rFonts w:cs="Times New Roman"/>
        </w:rPr>
        <w:fldChar w:fldCharType="begin"/>
      </w:r>
      <w:r w:rsidR="00D43C15">
        <w:rPr>
          <w:rFonts w:cs="Times New Roman"/>
        </w:rPr>
        <w:instrText xml:space="preserve"> REF _Ref25920450 \h </w:instrText>
      </w:r>
      <w:r w:rsidR="00D43C15">
        <w:rPr>
          <w:rFonts w:cs="Times New Roman"/>
        </w:rPr>
      </w:r>
      <w:r w:rsidR="00D43C15">
        <w:rPr>
          <w:rFonts w:cs="Times New Roman"/>
        </w:rPr>
        <w:fldChar w:fldCharType="separate"/>
      </w:r>
      <w:r w:rsidR="00E3659C" w:rsidRPr="003B09F5">
        <w:rPr>
          <w:rFonts w:cs="Times New Roman"/>
        </w:rPr>
        <w:t xml:space="preserve">Figure </w:t>
      </w:r>
      <w:r w:rsidR="00E3659C">
        <w:rPr>
          <w:rFonts w:cs="Times New Roman"/>
          <w:noProof/>
        </w:rPr>
        <w:t>40</w:t>
      </w:r>
      <w:r w:rsidR="00D43C15">
        <w:rPr>
          <w:rFonts w:cs="Times New Roman"/>
        </w:rPr>
        <w:fldChar w:fldCharType="end"/>
      </w:r>
      <w:r w:rsidRPr="003B09F5">
        <w:rPr>
          <w:rFonts w:cs="Times New Roman"/>
        </w:rPr>
        <w:t xml:space="preserve">). Under a scenario of continuing groundwater decline, </w:t>
      </w:r>
      <w:r w:rsidR="003B3322" w:rsidRPr="003B09F5">
        <w:rPr>
          <w:rFonts w:cs="Times New Roman"/>
        </w:rPr>
        <w:t>regression</w:t>
      </w:r>
      <w:r w:rsidRPr="003B09F5">
        <w:rPr>
          <w:rFonts w:cs="Times New Roman"/>
        </w:rPr>
        <w:t xml:space="preserve"> analysis reveals that a number of exotic species, including </w:t>
      </w:r>
      <w:r w:rsidRPr="003B09F5">
        <w:rPr>
          <w:rFonts w:cs="Times New Roman"/>
          <w:i/>
        </w:rPr>
        <w:t>Ehrharta longiflora</w:t>
      </w:r>
      <w:r w:rsidRPr="003B09F5">
        <w:rPr>
          <w:rFonts w:cs="Times New Roman"/>
        </w:rPr>
        <w:t xml:space="preserve"> and </w:t>
      </w:r>
      <w:r w:rsidRPr="003B09F5">
        <w:rPr>
          <w:rFonts w:cs="Times New Roman"/>
          <w:i/>
        </w:rPr>
        <w:t>Bromus diandrus</w:t>
      </w:r>
      <w:r w:rsidRPr="003B09F5">
        <w:rPr>
          <w:rFonts w:cs="Times New Roman"/>
        </w:rPr>
        <w:t>, are likely to increase in cover abundances (</w:t>
      </w:r>
      <w:r w:rsidR="00D43C15">
        <w:rPr>
          <w:rFonts w:cs="Times New Roman"/>
        </w:rPr>
        <w:fldChar w:fldCharType="begin"/>
      </w:r>
      <w:r w:rsidR="00D43C15">
        <w:rPr>
          <w:rFonts w:cs="Times New Roman"/>
        </w:rPr>
        <w:instrText xml:space="preserve"> REF _Ref25920456 \h </w:instrText>
      </w:r>
      <w:r w:rsidR="00D43C15">
        <w:rPr>
          <w:rFonts w:cs="Times New Roman"/>
        </w:rPr>
      </w:r>
      <w:r w:rsidR="00D43C15">
        <w:rPr>
          <w:rFonts w:cs="Times New Roman"/>
        </w:rPr>
        <w:fldChar w:fldCharType="separate"/>
      </w:r>
      <w:r w:rsidR="00E3659C" w:rsidRPr="003B09F5">
        <w:t xml:space="preserve">Figure </w:t>
      </w:r>
      <w:r w:rsidR="00E3659C">
        <w:rPr>
          <w:noProof/>
        </w:rPr>
        <w:t>41</w:t>
      </w:r>
      <w:r w:rsidR="00D43C15">
        <w:rPr>
          <w:rFonts w:cs="Times New Roman"/>
        </w:rPr>
        <w:fldChar w:fldCharType="end"/>
      </w:r>
      <w:r w:rsidRPr="003B09F5">
        <w:rPr>
          <w:rFonts w:cs="Times New Roman"/>
        </w:rPr>
        <w:t>).</w:t>
      </w:r>
    </w:p>
    <w:p w14:paraId="1E0767AA"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1" wp14:editId="26272442">
            <wp:extent cx="4620126" cy="3696101"/>
            <wp:effectExtent l="0" t="0" r="0" b="0"/>
            <wp:docPr id="48" name="Picture" descr="Groundwater levels recorded at bore 61618500 in the vicinity of Lake Wilgarup.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14:paraId="262720F3" w14:textId="6195DAB3" w:rsidR="001D584F" w:rsidRPr="003B09F5" w:rsidRDefault="00023E16" w:rsidP="00023E16">
      <w:pPr>
        <w:pStyle w:val="Caption"/>
        <w:rPr>
          <w:rFonts w:ascii="Times New Roman" w:hAnsi="Times New Roman" w:cs="Times New Roman"/>
        </w:rPr>
      </w:pPr>
      <w:bookmarkStart w:id="428"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39</w:t>
      </w:r>
      <w:r w:rsidRPr="003B09F5">
        <w:rPr>
          <w:rFonts w:ascii="Times New Roman" w:hAnsi="Times New Roman" w:cs="Times New Roman"/>
        </w:rPr>
        <w:fldChar w:fldCharType="end"/>
      </w:r>
      <w:bookmarkEnd w:id="428"/>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61618500 in the vicinity of Lake Wilgarup. Red segments along trendline indicate </w:t>
      </w:r>
      <w:r w:rsidR="003B3322"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6232EAF5"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45" wp14:editId="2C884248">
            <wp:extent cx="4279900" cy="3302000"/>
            <wp:effectExtent l="0" t="0" r="6350" b="0"/>
            <wp:docPr id="50" name="Picture" descr="Unconstrained ordination based on the latent variable model for each surveyed year for Lake Wilga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53"/>
                    <a:stretch>
                      <a:fillRect/>
                    </a:stretch>
                  </pic:blipFill>
                  <pic:spPr bwMode="auto">
                    <a:xfrm>
                      <a:off x="0" y="0"/>
                      <a:ext cx="4280373" cy="3302365"/>
                    </a:xfrm>
                    <a:prstGeom prst="rect">
                      <a:avLst/>
                    </a:prstGeom>
                    <a:noFill/>
                    <a:ln w="9525">
                      <a:noFill/>
                      <a:headEnd/>
                      <a:tailEnd/>
                    </a:ln>
                  </pic:spPr>
                </pic:pic>
              </a:graphicData>
            </a:graphic>
          </wp:inline>
        </w:drawing>
      </w:r>
    </w:p>
    <w:p w14:paraId="262720F7" w14:textId="05FFAA63" w:rsidR="001D584F" w:rsidRPr="003B09F5" w:rsidRDefault="00023E16" w:rsidP="00023E16">
      <w:pPr>
        <w:pStyle w:val="Caption"/>
        <w:rPr>
          <w:rFonts w:ascii="Times New Roman" w:hAnsi="Times New Roman" w:cs="Times New Roman"/>
        </w:rPr>
      </w:pPr>
      <w:bookmarkStart w:id="429" w:name="_Ref2592045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40</w:t>
      </w:r>
      <w:r w:rsidRPr="003B09F5">
        <w:rPr>
          <w:rFonts w:ascii="Times New Roman" w:hAnsi="Times New Roman" w:cs="Times New Roman"/>
        </w:rPr>
        <w:fldChar w:fldCharType="end"/>
      </w:r>
      <w:bookmarkEnd w:id="42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Wilgarup. Plots are represented as different colours and consecutive years are joined by a line with first and last survey years labeled.</w:t>
      </w:r>
    </w:p>
    <w:p w14:paraId="04300C0E"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7" wp14:editId="0C05342E">
            <wp:extent cx="4191000" cy="3149600"/>
            <wp:effectExtent l="0" t="0" r="0" b="0"/>
            <wp:docPr id="51" name="Picture"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54"/>
                    <a:stretch>
                      <a:fillRect/>
                    </a:stretch>
                  </pic:blipFill>
                  <pic:spPr bwMode="auto">
                    <a:xfrm>
                      <a:off x="0" y="0"/>
                      <a:ext cx="4191459" cy="3149945"/>
                    </a:xfrm>
                    <a:prstGeom prst="rect">
                      <a:avLst/>
                    </a:prstGeom>
                    <a:noFill/>
                    <a:ln w="9525">
                      <a:noFill/>
                      <a:headEnd/>
                      <a:tailEnd/>
                    </a:ln>
                  </pic:spPr>
                </pic:pic>
              </a:graphicData>
            </a:graphic>
          </wp:inline>
        </w:drawing>
      </w:r>
    </w:p>
    <w:p w14:paraId="249A16B9" w14:textId="7D11F3D6" w:rsidR="00957A15" w:rsidRDefault="00023E16" w:rsidP="006A58E8">
      <w:pPr>
        <w:pStyle w:val="Caption"/>
      </w:pPr>
      <w:bookmarkStart w:id="430" w:name="_Ref25920456"/>
      <w:r w:rsidRPr="003B09F5">
        <w:t xml:space="preserve">Figure </w:t>
      </w:r>
      <w:fldSimple w:instr=" SEQ Figure \* ARABIC ">
        <w:r w:rsidR="00E3659C">
          <w:rPr>
            <w:noProof/>
          </w:rPr>
          <w:t>41</w:t>
        </w:r>
      </w:fldSimple>
      <w:bookmarkEnd w:id="430"/>
      <w:r w:rsidRPr="003B09F5">
        <w:t xml:space="preserve"> </w:t>
      </w:r>
      <w:r w:rsidR="005D6919" w:rsidRPr="003B09F5">
        <w:t>Estimated mean regression coefficients (dots) and 95% credible intervals (bars) for effect of groundwater levels at Lake Wilgarup on vegetation species cover abundances based on Bayesian Regression Analysis (</w:t>
      </w:r>
      <w:r w:rsidR="00577045">
        <w:t>Hui, 2016</w:t>
      </w:r>
      <w:r w:rsidR="005D6919" w:rsidRPr="003B09F5">
        <w:t xml:space="preserve">). Species with a negative mean posterior value are likely to increase in cover abundance as water levels decline. Only those species with coefficients </w:t>
      </w:r>
      <w:r w:rsidR="003B3322" w:rsidRPr="003B09F5">
        <w:t>significantly</w:t>
      </w:r>
      <w:r w:rsidR="005D6919" w:rsidRPr="003B09F5">
        <w:t xml:space="preserve"> different to zero are shown.</w:t>
      </w:r>
      <w:bookmarkStart w:id="431" w:name="pipidinny-swamp"/>
    </w:p>
    <w:p w14:paraId="262720FA" w14:textId="23AC5087" w:rsidR="001D584F" w:rsidRPr="003B09F5" w:rsidRDefault="005D6919">
      <w:pPr>
        <w:pStyle w:val="Heading2"/>
        <w:rPr>
          <w:rFonts w:cs="Times New Roman"/>
        </w:rPr>
      </w:pPr>
      <w:bookmarkStart w:id="432" w:name="_Toc26198131"/>
      <w:r w:rsidRPr="003B09F5">
        <w:rPr>
          <w:rFonts w:cs="Times New Roman"/>
        </w:rPr>
        <w:lastRenderedPageBreak/>
        <w:t>Pipidinny Swamp</w:t>
      </w:r>
      <w:bookmarkEnd w:id="431"/>
      <w:bookmarkEnd w:id="432"/>
    </w:p>
    <w:p w14:paraId="262720FB" w14:textId="47E73A0D" w:rsidR="001D584F" w:rsidRPr="003B09F5" w:rsidRDefault="005D6919">
      <w:pPr>
        <w:pStyle w:val="FirstParagraph"/>
        <w:rPr>
          <w:rFonts w:cs="Times New Roman"/>
        </w:rPr>
      </w:pPr>
      <w:r w:rsidRPr="003B09F5">
        <w:rPr>
          <w:rFonts w:cs="Times New Roman"/>
        </w:rPr>
        <w:t xml:space="preserve">Vegetation </w:t>
      </w:r>
      <w:ins w:id="433" w:author="Natasha Del Borrello" w:date="2019-12-11T14:45:00Z">
        <w:r w:rsidR="001C7C7C">
          <w:rPr>
            <w:rFonts w:cs="Times New Roman"/>
          </w:rPr>
          <w:t xml:space="preserve">at Pipidinny Swamp was </w:t>
        </w:r>
      </w:ins>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ins w:id="434" w:author="Natasha Del Borrello" w:date="2019-12-11T14:44:00Z">
        <w:r w:rsidR="001C7C7C">
          <w:rPr>
            <w:rFonts w:cs="Times New Roman"/>
          </w:rPr>
          <w:t xml:space="preserve">are </w:t>
        </w:r>
      </w:ins>
      <w:r w:rsidRPr="003B09F5">
        <w:rPr>
          <w:rFonts w:cs="Times New Roman"/>
        </w:rPr>
        <w:t>presented here.</w:t>
      </w:r>
    </w:p>
    <w:p w14:paraId="262720FC" w14:textId="77777777" w:rsidR="001D584F" w:rsidRPr="003B09F5" w:rsidRDefault="005D6919">
      <w:pPr>
        <w:pStyle w:val="Heading3"/>
        <w:rPr>
          <w:rFonts w:cs="Times New Roman"/>
        </w:rPr>
      </w:pPr>
      <w:bookmarkStart w:id="435" w:name="hydrology-8"/>
      <w:bookmarkStart w:id="436" w:name="_Toc26198132"/>
      <w:r w:rsidRPr="003B09F5">
        <w:rPr>
          <w:rFonts w:cs="Times New Roman"/>
        </w:rPr>
        <w:t>Hydrology</w:t>
      </w:r>
      <w:bookmarkEnd w:id="435"/>
      <w:bookmarkEnd w:id="436"/>
    </w:p>
    <w:p w14:paraId="262720FD" w14:textId="36E5DF43"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 1990</w:t>
      </w:r>
      <w:del w:id="437" w:author="Natasha Del Borrello" w:date="2019-12-11T14:45:00Z">
        <w:r w:rsidRPr="003B09F5" w:rsidDel="001C7C7C">
          <w:rPr>
            <w:rFonts w:cs="Times New Roman"/>
          </w:rPr>
          <w:delText>’</w:delText>
        </w:r>
      </w:del>
      <w:r w:rsidRPr="003B09F5">
        <w:rPr>
          <w:rFonts w:cs="Times New Roman"/>
        </w:rPr>
        <w:t>s, although measurements at the staff gauge were frequently below the minimum recordable level in the mid-late 2000</w:t>
      </w:r>
      <w:del w:id="438" w:author="Natasha Del Borrello" w:date="2019-12-11T14:45:00Z">
        <w:r w:rsidRPr="003B09F5" w:rsidDel="001C7C7C">
          <w:rPr>
            <w:rFonts w:cs="Times New Roman"/>
          </w:rPr>
          <w:delText>’</w:delText>
        </w:r>
      </w:del>
      <w:r w:rsidRPr="003B09F5">
        <w:rPr>
          <w:rFonts w:cs="Times New Roman"/>
        </w:rPr>
        <w:t>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E3659C" w:rsidRPr="003B09F5">
        <w:rPr>
          <w:rFonts w:cs="Times New Roman"/>
        </w:rPr>
        <w:t xml:space="preserve">Figure </w:t>
      </w:r>
      <w:r w:rsidR="00E3659C">
        <w:rPr>
          <w:rFonts w:cs="Times New Roman"/>
          <w:noProof/>
        </w:rPr>
        <w:t>42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E3659C">
        <w:t xml:space="preserve">Table </w:t>
      </w:r>
      <w:r w:rsidR="00E3659C">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61245E21" w:rsidR="00DA2C62" w:rsidRDefault="00DA2C62" w:rsidP="00DA2C62">
      <w:pPr>
        <w:pStyle w:val="Caption"/>
        <w:keepNext/>
      </w:pPr>
      <w:bookmarkStart w:id="439" w:name="_Ref25921999"/>
      <w:r>
        <w:t xml:space="preserve">Table </w:t>
      </w:r>
      <w:fldSimple w:instr=" SEQ Table \* ARABIC ">
        <w:r w:rsidR="00E3659C">
          <w:rPr>
            <w:noProof/>
          </w:rPr>
          <w:t>18</w:t>
        </w:r>
      </w:fldSimple>
      <w:bookmarkEnd w:id="439"/>
      <w:r w:rsidRPr="00326731">
        <w:rPr>
          <w:rFonts w:ascii="LMRoman10-Regular" w:hAnsi="LMRoman10-Regular" w:cs="LMRoman10-Regular"/>
          <w:sz w:val="20"/>
          <w:szCs w:val="20"/>
          <w:lang w:val="en-AU"/>
        </w:rPr>
        <w:t xml:space="preserve"> </w:t>
      </w:r>
      <w:commentRangeStart w:id="440"/>
      <w:r w:rsidRPr="00326731">
        <w:rPr>
          <w:lang w:val="en-AU"/>
        </w:rPr>
        <w:t xml:space="preserve">Five year summaries of surface water level data at </w:t>
      </w:r>
      <w:r w:rsidR="00930F45">
        <w:rPr>
          <w:lang w:val="en-AU"/>
        </w:rPr>
        <w:t>Pipdinny Swamp</w:t>
      </w:r>
      <w:commentRangeEnd w:id="440"/>
      <w:r w:rsidR="006029F2">
        <w:rPr>
          <w:rStyle w:val="CommentReference"/>
        </w:rPr>
        <w:commentReference w:id="440"/>
      </w:r>
    </w:p>
    <w:tbl>
      <w:tblPr>
        <w:tblStyle w:val="Table"/>
        <w:tblW w:w="9351" w:type="dxa"/>
        <w:tblLook w:val="04A0" w:firstRow="1" w:lastRow="0" w:firstColumn="1" w:lastColumn="0" w:noHBand="0" w:noVBand="1"/>
      </w:tblPr>
      <w:tblGrid>
        <w:gridCol w:w="1989"/>
        <w:gridCol w:w="2051"/>
        <w:gridCol w:w="2192"/>
        <w:gridCol w:w="1560"/>
        <w:gridCol w:w="1559"/>
      </w:tblGrid>
      <w:tr w:rsidR="00DA2C62" w14:paraId="5C9B10C7" w14:textId="77777777" w:rsidTr="007C2274">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7C2274">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7C2274">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7C2274">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7C2274">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7C2274">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262720FF" w14:textId="77777777" w:rsidR="001D584F" w:rsidRPr="003B09F5" w:rsidRDefault="005D6919">
      <w:pPr>
        <w:pStyle w:val="Heading3"/>
        <w:rPr>
          <w:rFonts w:cs="Times New Roman"/>
        </w:rPr>
      </w:pPr>
      <w:bookmarkStart w:id="441" w:name="site-summary-8"/>
      <w:bookmarkStart w:id="442" w:name="_Toc26198133"/>
      <w:r w:rsidRPr="003B09F5">
        <w:rPr>
          <w:rFonts w:cs="Times New Roman"/>
        </w:rPr>
        <w:t>Site summary</w:t>
      </w:r>
      <w:bookmarkEnd w:id="441"/>
      <w:bookmarkEnd w:id="442"/>
    </w:p>
    <w:p w14:paraId="30E74E93" w14:textId="7DABF48D" w:rsidR="004B0E9C" w:rsidRDefault="005D6919" w:rsidP="004B0E9C">
      <w:pPr>
        <w:pStyle w:val="FirstParagraph"/>
        <w:sectPr w:rsidR="004B0E9C" w:rsidSect="004B0E9C">
          <w:pgSz w:w="12240" w:h="15840"/>
          <w:pgMar w:top="1440" w:right="1440" w:bottom="1440" w:left="1440" w:header="720" w:footer="720" w:gutter="0"/>
          <w:cols w:space="720"/>
          <w:docGrid w:linePitch="326"/>
        </w:sect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E3659C" w:rsidRPr="003B09F5">
        <w:rPr>
          <w:rFonts w:cs="Times New Roman"/>
        </w:rPr>
        <w:t xml:space="preserve">Table </w:t>
      </w:r>
      <w:r w:rsidR="00E3659C">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ins w:id="443" w:author="Natasha Del Borrello" w:date="2019-12-11T14:52:00Z">
        <w:r w:rsidR="006029F2">
          <w:t>d</w:t>
        </w:r>
      </w:ins>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444" w:name="_Ref25922010"/>
    </w:p>
    <w:p w14:paraId="46B171DE" w14:textId="0DFCA8E0" w:rsidR="00811A6E" w:rsidRDefault="004B0E9C" w:rsidP="00023E16">
      <w:pPr>
        <w:pStyle w:val="TableCaption"/>
        <w:rPr>
          <w:rFonts w:cs="Times New Roman"/>
        </w:rPr>
      </w:pPr>
      <w:r>
        <w:rPr>
          <w:rFonts w:cs="Times New Roman"/>
        </w:rPr>
        <w:lastRenderedPageBreak/>
        <w:t xml:space="preserve"> </w:t>
      </w:r>
    </w:p>
    <w:p w14:paraId="37031179" w14:textId="5D96EAA6" w:rsidR="00023E16" w:rsidRPr="003B09F5" w:rsidRDefault="00023E16" w:rsidP="00023E16">
      <w:pPr>
        <w:pStyle w:val="TableCaption"/>
        <w:rPr>
          <w:rFonts w:ascii="Times New Roman" w:hAnsi="Times New Roman" w:cs="Times New Roman"/>
        </w:rPr>
      </w:pPr>
      <w:bookmarkStart w:id="445" w:name="_Ref2619567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19</w:t>
      </w:r>
      <w:r w:rsidRPr="003B09F5">
        <w:rPr>
          <w:rFonts w:ascii="Times New Roman" w:hAnsi="Times New Roman" w:cs="Times New Roman"/>
        </w:rPr>
        <w:fldChar w:fldCharType="end"/>
      </w:r>
      <w:bookmarkEnd w:id="444"/>
      <w:bookmarkEnd w:id="445"/>
      <w:r w:rsidRPr="003B09F5">
        <w:rPr>
          <w:rFonts w:ascii="Times New Roman" w:hAnsi="Times New Roman" w:cs="Times New Roman"/>
        </w:rPr>
        <w:t xml:space="preserve"> Ecological consequences of revised thresholds in terms of compliance of stated site management objectives at Pipidinny Swamp.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677"/>
        <w:gridCol w:w="7877"/>
        <w:gridCol w:w="1406"/>
      </w:tblGrid>
      <w:tr w:rsidR="003B09F5" w:rsidRPr="003B09F5" w14:paraId="26272105" w14:textId="77777777">
        <w:tc>
          <w:tcPr>
            <w:tcW w:w="0" w:type="auto"/>
            <w:tcBorders>
              <w:bottom w:val="single" w:sz="0" w:space="0" w:color="auto"/>
            </w:tcBorders>
            <w:vAlign w:val="bottom"/>
          </w:tcPr>
          <w:p w14:paraId="262721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0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commentRangeStart w:id="446"/>
            <w:r w:rsidRPr="003B09F5">
              <w:rPr>
                <w:rFonts w:cs="Times New Roman"/>
                <w:b/>
              </w:rPr>
              <w:t>Site management objectives</w:t>
            </w:r>
            <w:commentRangeEnd w:id="446"/>
            <w:r w:rsidR="006029F2">
              <w:rPr>
                <w:rStyle w:val="CommentReference"/>
                <w:rFonts w:asciiTheme="minorHAnsi" w:hAnsiTheme="minorHAnsi"/>
              </w:rPr>
              <w:commentReference w:id="446"/>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Improve groundwater levels to increase area of permanent deep water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continue to occur, additional habitat for aquatic macroinvertebrates may become available.</w:t>
            </w:r>
            <w:r w:rsidR="00FC4C98">
              <w:rPr>
                <w:rFonts w:cs="Times New Roman"/>
              </w:rPr>
              <w:t xml:space="preserve"> Currently the only data for macroinvertebrates comes from the constructed wetlands, not the swamp itself.</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447" w:name="vegetation-dynamics-8"/>
    </w:p>
    <w:p w14:paraId="26272112" w14:textId="5023C148" w:rsidR="001D584F" w:rsidRPr="003B09F5" w:rsidRDefault="005D6919">
      <w:pPr>
        <w:pStyle w:val="Heading3"/>
        <w:rPr>
          <w:rFonts w:cs="Times New Roman"/>
        </w:rPr>
      </w:pPr>
      <w:bookmarkStart w:id="448" w:name="_Toc26198134"/>
      <w:r w:rsidRPr="003B09F5">
        <w:rPr>
          <w:rFonts w:cs="Times New Roman"/>
        </w:rPr>
        <w:lastRenderedPageBreak/>
        <w:t>Vegetation dynamics</w:t>
      </w:r>
      <w:bookmarkEnd w:id="447"/>
      <w:bookmarkEnd w:id="448"/>
    </w:p>
    <w:p w14:paraId="26272113" w14:textId="086F2EDB" w:rsidR="001D584F" w:rsidRPr="003B09F5" w:rsidRDefault="005D6919">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Acacia 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w:t>
      </w:r>
      <w:r w:rsidR="003B3322" w:rsidRPr="003B09F5">
        <w:rPr>
          <w:rFonts w:cs="Times New Roman"/>
        </w:rPr>
        <w:t>Several</w:t>
      </w:r>
      <w:r w:rsidRPr="003B09F5">
        <w:rPr>
          <w:rFonts w:cs="Times New Roman"/>
        </w:rPr>
        <w:t xml:space="preserve">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 orientalis</w:t>
      </w:r>
      <w:r w:rsidRPr="003B09F5">
        <w:rPr>
          <w:rFonts w:cs="Times New Roman"/>
        </w:rPr>
        <w:t>.</w:t>
      </w:r>
    </w:p>
    <w:p w14:paraId="00C30D39"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9" wp14:editId="2627244A">
            <wp:extent cx="4620126" cy="3696101"/>
            <wp:effectExtent l="0" t="0" r="0" b="0"/>
            <wp:docPr id="52" name="Picture"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14:paraId="26272115" w14:textId="4573C198" w:rsidR="001D584F" w:rsidRPr="003B09F5" w:rsidRDefault="00023E16" w:rsidP="00023E16">
      <w:pPr>
        <w:pStyle w:val="Caption"/>
        <w:rPr>
          <w:rFonts w:ascii="Times New Roman" w:hAnsi="Times New Roman" w:cs="Times New Roman"/>
        </w:rPr>
      </w:pPr>
      <w:bookmarkStart w:id="449"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42</w:t>
      </w:r>
      <w:r w:rsidRPr="003B09F5">
        <w:rPr>
          <w:rFonts w:ascii="Times New Roman" w:hAnsi="Times New Roman" w:cs="Times New Roman"/>
        </w:rPr>
        <w:fldChar w:fldCharType="end"/>
      </w:r>
      <w:bookmarkEnd w:id="449"/>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7BB9E629" w14:textId="332623C4"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20</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B09F5" w:rsidRPr="003B09F5" w14:paraId="2627211B" w14:textId="77777777" w:rsidTr="00023E16">
        <w:tc>
          <w:tcPr>
            <w:tcW w:w="0" w:type="auto"/>
            <w:tcBorders>
              <w:bottom w:val="single" w:sz="0" w:space="0" w:color="auto"/>
            </w:tcBorders>
            <w:vAlign w:val="bottom"/>
          </w:tcPr>
          <w:p w14:paraId="26272117" w14:textId="77777777" w:rsidR="001D584F" w:rsidRPr="003B09F5" w:rsidRDefault="005D6919">
            <w:pPr>
              <w:pStyle w:val="Compact"/>
              <w:rPr>
                <w:rFonts w:cs="Times New Roman"/>
              </w:rPr>
            </w:pPr>
            <w:r w:rsidRPr="003B09F5">
              <w:rPr>
                <w:rFonts w:cs="Times New Roman"/>
              </w:rPr>
              <w:t>Species</w:t>
            </w:r>
          </w:p>
        </w:tc>
        <w:tc>
          <w:tcPr>
            <w:tcW w:w="0" w:type="auto"/>
            <w:tcBorders>
              <w:bottom w:val="single" w:sz="0" w:space="0" w:color="auto"/>
            </w:tcBorders>
            <w:vAlign w:val="bottom"/>
          </w:tcPr>
          <w:p w14:paraId="26272118" w14:textId="77777777" w:rsidR="001D584F" w:rsidRPr="003B09F5" w:rsidRDefault="005D6919">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26272119" w14:textId="77777777" w:rsidR="001D584F" w:rsidRPr="003B09F5" w:rsidRDefault="005D6919">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2627211A" w14:textId="77777777" w:rsidR="001D584F" w:rsidRPr="003B09F5" w:rsidRDefault="005D6919">
            <w:pPr>
              <w:pStyle w:val="Compact"/>
              <w:jc w:val="center"/>
              <w:rPr>
                <w:rFonts w:cs="Times New Roman"/>
              </w:rPr>
            </w:pPr>
            <w:r w:rsidRPr="003B09F5">
              <w:rPr>
                <w:rFonts w:cs="Times New Roman"/>
              </w:rPr>
              <w:t>Status</w:t>
            </w:r>
          </w:p>
        </w:tc>
      </w:tr>
      <w:tr w:rsidR="003B09F5" w:rsidRPr="003B09F5" w14:paraId="26272120" w14:textId="77777777" w:rsidTr="00023E16">
        <w:tc>
          <w:tcPr>
            <w:tcW w:w="0" w:type="auto"/>
          </w:tcPr>
          <w:p w14:paraId="2627211C" w14:textId="77777777" w:rsidR="001D584F" w:rsidRPr="003B09F5" w:rsidRDefault="005D6919">
            <w:pPr>
              <w:pStyle w:val="Compact"/>
              <w:rPr>
                <w:rFonts w:cs="Times New Roman"/>
              </w:rPr>
            </w:pPr>
            <w:r w:rsidRPr="003B09F5">
              <w:rPr>
                <w:rFonts w:cs="Times New Roman"/>
                <w:i/>
              </w:rPr>
              <w:t>Bromus diandrus</w:t>
            </w:r>
          </w:p>
        </w:tc>
        <w:tc>
          <w:tcPr>
            <w:tcW w:w="0" w:type="auto"/>
          </w:tcPr>
          <w:p w14:paraId="2627211D"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1E"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1F"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5" w14:textId="77777777" w:rsidTr="00023E16">
        <w:tc>
          <w:tcPr>
            <w:tcW w:w="0" w:type="auto"/>
          </w:tcPr>
          <w:p w14:paraId="26272121" w14:textId="77777777" w:rsidR="001D584F" w:rsidRPr="003B09F5" w:rsidRDefault="005D6919">
            <w:pPr>
              <w:pStyle w:val="Compact"/>
              <w:rPr>
                <w:rFonts w:cs="Times New Roman"/>
              </w:rPr>
            </w:pPr>
            <w:r w:rsidRPr="003B09F5">
              <w:rPr>
                <w:rFonts w:cs="Times New Roman"/>
                <w:i/>
              </w:rPr>
              <w:t>Cirsium vulgare</w:t>
            </w:r>
          </w:p>
        </w:tc>
        <w:tc>
          <w:tcPr>
            <w:tcW w:w="0" w:type="auto"/>
          </w:tcPr>
          <w:p w14:paraId="26272122"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23"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4"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A" w14:textId="77777777" w:rsidTr="00023E16">
        <w:tc>
          <w:tcPr>
            <w:tcW w:w="0" w:type="auto"/>
          </w:tcPr>
          <w:p w14:paraId="26272126" w14:textId="77777777" w:rsidR="001D584F" w:rsidRPr="003B09F5" w:rsidRDefault="005D6919">
            <w:pPr>
              <w:pStyle w:val="Compact"/>
              <w:rPr>
                <w:rFonts w:cs="Times New Roman"/>
              </w:rPr>
            </w:pPr>
            <w:r w:rsidRPr="003B09F5">
              <w:rPr>
                <w:rFonts w:cs="Times New Roman"/>
                <w:i/>
              </w:rPr>
              <w:t>Ehrharta longiflora</w:t>
            </w:r>
          </w:p>
        </w:tc>
        <w:tc>
          <w:tcPr>
            <w:tcW w:w="0" w:type="auto"/>
          </w:tcPr>
          <w:p w14:paraId="26272127" w14:textId="77777777" w:rsidR="001D584F" w:rsidRPr="003B09F5" w:rsidRDefault="005D6919">
            <w:pPr>
              <w:pStyle w:val="Compact"/>
              <w:jc w:val="center"/>
              <w:rPr>
                <w:rFonts w:cs="Times New Roman"/>
              </w:rPr>
            </w:pPr>
            <w:r w:rsidRPr="003B09F5">
              <w:rPr>
                <w:rFonts w:cs="Times New Roman"/>
              </w:rPr>
              <w:t>7</w:t>
            </w:r>
          </w:p>
        </w:tc>
        <w:tc>
          <w:tcPr>
            <w:tcW w:w="0" w:type="auto"/>
          </w:tcPr>
          <w:p w14:paraId="26272128"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29"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F" w14:textId="77777777" w:rsidTr="00023E16">
        <w:tc>
          <w:tcPr>
            <w:tcW w:w="0" w:type="auto"/>
          </w:tcPr>
          <w:p w14:paraId="2627212B" w14:textId="77777777" w:rsidR="001D584F" w:rsidRPr="003B09F5" w:rsidRDefault="005D6919">
            <w:pPr>
              <w:pStyle w:val="Compact"/>
              <w:rPr>
                <w:rFonts w:cs="Times New Roman"/>
              </w:rPr>
            </w:pPr>
            <w:r w:rsidRPr="003B09F5">
              <w:rPr>
                <w:rFonts w:cs="Times New Roman"/>
                <w:i/>
              </w:rPr>
              <w:t>Euphorbia sp.</w:t>
            </w:r>
          </w:p>
        </w:tc>
        <w:tc>
          <w:tcPr>
            <w:tcW w:w="0" w:type="auto"/>
          </w:tcPr>
          <w:p w14:paraId="2627212C"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D"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2E"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4" w14:textId="77777777" w:rsidTr="00023E16">
        <w:tc>
          <w:tcPr>
            <w:tcW w:w="0" w:type="auto"/>
          </w:tcPr>
          <w:p w14:paraId="26272130" w14:textId="77777777" w:rsidR="001D584F" w:rsidRPr="003B09F5" w:rsidRDefault="005D6919">
            <w:pPr>
              <w:pStyle w:val="Compact"/>
              <w:rPr>
                <w:rFonts w:cs="Times New Roman"/>
              </w:rPr>
            </w:pPr>
            <w:r w:rsidRPr="003B09F5">
              <w:rPr>
                <w:rFonts w:cs="Times New Roman"/>
                <w:i/>
              </w:rPr>
              <w:t>Fumaria muralis</w:t>
            </w:r>
          </w:p>
        </w:tc>
        <w:tc>
          <w:tcPr>
            <w:tcW w:w="0" w:type="auto"/>
          </w:tcPr>
          <w:p w14:paraId="26272131"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2"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33"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9" w14:textId="77777777" w:rsidTr="00023E16">
        <w:tc>
          <w:tcPr>
            <w:tcW w:w="0" w:type="auto"/>
          </w:tcPr>
          <w:p w14:paraId="26272135" w14:textId="77777777" w:rsidR="001D584F" w:rsidRPr="003B09F5" w:rsidRDefault="005D6919">
            <w:pPr>
              <w:pStyle w:val="Compact"/>
              <w:rPr>
                <w:rFonts w:cs="Times New Roman"/>
              </w:rPr>
            </w:pPr>
            <w:r w:rsidRPr="003B09F5">
              <w:rPr>
                <w:rFonts w:cs="Times New Roman"/>
                <w:i/>
              </w:rPr>
              <w:lastRenderedPageBreak/>
              <w:t>Pelargonium capitatum</w:t>
            </w:r>
          </w:p>
        </w:tc>
        <w:tc>
          <w:tcPr>
            <w:tcW w:w="0" w:type="auto"/>
          </w:tcPr>
          <w:p w14:paraId="26272136"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7"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8"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E" w14:textId="77777777" w:rsidTr="00023E16">
        <w:tc>
          <w:tcPr>
            <w:tcW w:w="0" w:type="auto"/>
          </w:tcPr>
          <w:p w14:paraId="2627213A" w14:textId="77777777" w:rsidR="001D584F" w:rsidRPr="003B09F5" w:rsidRDefault="005D6919">
            <w:pPr>
              <w:pStyle w:val="Compact"/>
              <w:rPr>
                <w:rFonts w:cs="Times New Roman"/>
              </w:rPr>
            </w:pPr>
            <w:r w:rsidRPr="003B09F5">
              <w:rPr>
                <w:rFonts w:cs="Times New Roman"/>
                <w:i/>
              </w:rPr>
              <w:t>Sonchus oleraceus</w:t>
            </w:r>
          </w:p>
        </w:tc>
        <w:tc>
          <w:tcPr>
            <w:tcW w:w="0" w:type="auto"/>
          </w:tcPr>
          <w:p w14:paraId="2627213B"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C"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3D"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3" w14:textId="77777777" w:rsidTr="00023E16">
        <w:tc>
          <w:tcPr>
            <w:tcW w:w="0" w:type="auto"/>
          </w:tcPr>
          <w:p w14:paraId="2627213F" w14:textId="77777777" w:rsidR="001D584F" w:rsidRPr="003B09F5" w:rsidRDefault="005D6919">
            <w:pPr>
              <w:pStyle w:val="Compact"/>
              <w:rPr>
                <w:rFonts w:cs="Times New Roman"/>
              </w:rPr>
            </w:pPr>
            <w:r w:rsidRPr="003B09F5">
              <w:rPr>
                <w:rFonts w:cs="Times New Roman"/>
                <w:i/>
              </w:rPr>
              <w:t>Symphiotrichum squamatum</w:t>
            </w:r>
          </w:p>
        </w:tc>
        <w:tc>
          <w:tcPr>
            <w:tcW w:w="0" w:type="auto"/>
          </w:tcPr>
          <w:p w14:paraId="26272140"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41"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2"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8" w14:textId="77777777" w:rsidTr="00023E16">
        <w:tc>
          <w:tcPr>
            <w:tcW w:w="0" w:type="auto"/>
          </w:tcPr>
          <w:p w14:paraId="26272144" w14:textId="77777777" w:rsidR="001D584F" w:rsidRPr="003B09F5" w:rsidRDefault="005D6919">
            <w:pPr>
              <w:pStyle w:val="Compact"/>
              <w:rPr>
                <w:rFonts w:cs="Times New Roman"/>
              </w:rPr>
            </w:pPr>
            <w:r w:rsidRPr="003B09F5">
              <w:rPr>
                <w:rFonts w:cs="Times New Roman"/>
                <w:i/>
              </w:rPr>
              <w:t>Acacia saligna</w:t>
            </w:r>
          </w:p>
        </w:tc>
        <w:tc>
          <w:tcPr>
            <w:tcW w:w="0" w:type="auto"/>
          </w:tcPr>
          <w:p w14:paraId="26272145"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46" w14:textId="77777777" w:rsidR="001D584F" w:rsidRPr="003B09F5" w:rsidRDefault="005D6919">
            <w:pPr>
              <w:pStyle w:val="Compact"/>
              <w:jc w:val="center"/>
              <w:rPr>
                <w:rFonts w:cs="Times New Roman"/>
              </w:rPr>
            </w:pPr>
            <w:r w:rsidRPr="003B09F5">
              <w:rPr>
                <w:rFonts w:cs="Times New Roman"/>
              </w:rPr>
              <w:t>10</w:t>
            </w:r>
          </w:p>
        </w:tc>
        <w:tc>
          <w:tcPr>
            <w:tcW w:w="0" w:type="auto"/>
          </w:tcPr>
          <w:p w14:paraId="26272147"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4D" w14:textId="77777777" w:rsidTr="00023E16">
        <w:tc>
          <w:tcPr>
            <w:tcW w:w="0" w:type="auto"/>
          </w:tcPr>
          <w:p w14:paraId="26272149" w14:textId="77777777" w:rsidR="001D584F" w:rsidRPr="003B09F5" w:rsidRDefault="005D6919">
            <w:pPr>
              <w:pStyle w:val="Compact"/>
              <w:rPr>
                <w:rFonts w:cs="Times New Roman"/>
              </w:rPr>
            </w:pPr>
            <w:r w:rsidRPr="003B09F5">
              <w:rPr>
                <w:rFonts w:cs="Times New Roman"/>
                <w:i/>
              </w:rPr>
              <w:t>Baumea articulata</w:t>
            </w:r>
          </w:p>
        </w:tc>
        <w:tc>
          <w:tcPr>
            <w:tcW w:w="0" w:type="auto"/>
          </w:tcPr>
          <w:p w14:paraId="2627214A"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4B"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C"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2" w14:textId="77777777" w:rsidTr="00023E16">
        <w:tc>
          <w:tcPr>
            <w:tcW w:w="0" w:type="auto"/>
          </w:tcPr>
          <w:p w14:paraId="2627214E" w14:textId="77777777" w:rsidR="001D584F" w:rsidRPr="003B09F5" w:rsidRDefault="005D6919">
            <w:pPr>
              <w:pStyle w:val="Compact"/>
              <w:rPr>
                <w:rFonts w:cs="Times New Roman"/>
              </w:rPr>
            </w:pPr>
            <w:r w:rsidRPr="003B09F5">
              <w:rPr>
                <w:rFonts w:cs="Times New Roman"/>
                <w:i/>
              </w:rPr>
              <w:t>Melaleuca rhaphiophylla</w:t>
            </w:r>
          </w:p>
        </w:tc>
        <w:tc>
          <w:tcPr>
            <w:tcW w:w="0" w:type="auto"/>
          </w:tcPr>
          <w:p w14:paraId="2627214F"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0"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51"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7" w14:textId="77777777" w:rsidTr="00023E16">
        <w:tc>
          <w:tcPr>
            <w:tcW w:w="0" w:type="auto"/>
          </w:tcPr>
          <w:p w14:paraId="26272153" w14:textId="77777777" w:rsidR="001D584F" w:rsidRPr="003B09F5" w:rsidRDefault="005D6919">
            <w:pPr>
              <w:pStyle w:val="Compact"/>
              <w:rPr>
                <w:rFonts w:cs="Times New Roman"/>
              </w:rPr>
            </w:pPr>
            <w:r w:rsidRPr="003B09F5">
              <w:rPr>
                <w:rFonts w:cs="Times New Roman"/>
                <w:i/>
              </w:rPr>
              <w:t>Myoporum caprarioides</w:t>
            </w:r>
          </w:p>
        </w:tc>
        <w:tc>
          <w:tcPr>
            <w:tcW w:w="0" w:type="auto"/>
          </w:tcPr>
          <w:p w14:paraId="26272154"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5"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56"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C" w14:textId="77777777" w:rsidTr="00023E16">
        <w:tc>
          <w:tcPr>
            <w:tcW w:w="0" w:type="auto"/>
          </w:tcPr>
          <w:p w14:paraId="26272158" w14:textId="77777777" w:rsidR="001D584F" w:rsidRPr="003B09F5" w:rsidRDefault="005D6919">
            <w:pPr>
              <w:pStyle w:val="Compact"/>
              <w:rPr>
                <w:rFonts w:cs="Times New Roman"/>
              </w:rPr>
            </w:pPr>
            <w:r w:rsidRPr="003B09F5">
              <w:rPr>
                <w:rFonts w:cs="Times New Roman"/>
                <w:i/>
              </w:rPr>
              <w:t>Rhagodia baccata</w:t>
            </w:r>
          </w:p>
        </w:tc>
        <w:tc>
          <w:tcPr>
            <w:tcW w:w="0" w:type="auto"/>
          </w:tcPr>
          <w:p w14:paraId="26272159"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A"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B"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1" w14:textId="77777777" w:rsidTr="00023E16">
        <w:tc>
          <w:tcPr>
            <w:tcW w:w="0" w:type="auto"/>
          </w:tcPr>
          <w:p w14:paraId="2627215D" w14:textId="77777777" w:rsidR="001D584F" w:rsidRPr="003B09F5" w:rsidRDefault="005D6919">
            <w:pPr>
              <w:pStyle w:val="Compact"/>
              <w:rPr>
                <w:rFonts w:cs="Times New Roman"/>
              </w:rPr>
            </w:pPr>
            <w:r w:rsidRPr="003B09F5">
              <w:rPr>
                <w:rFonts w:cs="Times New Roman"/>
                <w:i/>
              </w:rPr>
              <w:t>Spyridium globulosum</w:t>
            </w:r>
          </w:p>
        </w:tc>
        <w:tc>
          <w:tcPr>
            <w:tcW w:w="0" w:type="auto"/>
          </w:tcPr>
          <w:p w14:paraId="2627215E"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F"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60"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6" w14:textId="77777777" w:rsidTr="00023E16">
        <w:tc>
          <w:tcPr>
            <w:tcW w:w="0" w:type="auto"/>
          </w:tcPr>
          <w:p w14:paraId="26272162" w14:textId="77777777" w:rsidR="001D584F" w:rsidRPr="003B09F5" w:rsidRDefault="005D6919">
            <w:pPr>
              <w:pStyle w:val="Compact"/>
              <w:rPr>
                <w:rFonts w:cs="Times New Roman"/>
              </w:rPr>
            </w:pPr>
            <w:r w:rsidRPr="003B09F5">
              <w:rPr>
                <w:rFonts w:cs="Times New Roman"/>
                <w:i/>
              </w:rPr>
              <w:t>Typha orientalis</w:t>
            </w:r>
          </w:p>
        </w:tc>
        <w:tc>
          <w:tcPr>
            <w:tcW w:w="0" w:type="auto"/>
          </w:tcPr>
          <w:p w14:paraId="26272163"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64"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65" w14:textId="77777777" w:rsidR="001D584F" w:rsidRPr="003B09F5" w:rsidRDefault="005D6919">
            <w:pPr>
              <w:pStyle w:val="Compact"/>
              <w:jc w:val="center"/>
              <w:rPr>
                <w:rFonts w:cs="Times New Roman"/>
              </w:rPr>
            </w:pPr>
            <w:r w:rsidRPr="003B09F5">
              <w:rPr>
                <w:rFonts w:cs="Times New Roman"/>
              </w:rPr>
              <w:t>Native</w:t>
            </w:r>
          </w:p>
        </w:tc>
      </w:tr>
    </w:tbl>
    <w:p w14:paraId="3B7F10FD" w14:textId="77777777" w:rsidR="00590956" w:rsidRPr="003B09F5" w:rsidRDefault="00590956">
      <w:pPr>
        <w:rPr>
          <w:rFonts w:ascii="Times New Roman" w:eastAsiaTheme="majorEastAsia" w:hAnsi="Times New Roman" w:cs="Times New Roman"/>
          <w:b/>
          <w:bCs/>
          <w:sz w:val="32"/>
          <w:szCs w:val="32"/>
        </w:rPr>
      </w:pPr>
      <w:bookmarkStart w:id="450" w:name="lexia-186"/>
      <w:r w:rsidRPr="003B09F5">
        <w:rPr>
          <w:rFonts w:ascii="Times New Roman" w:hAnsi="Times New Roman" w:cs="Times New Roman"/>
        </w:rPr>
        <w:br w:type="page"/>
      </w:r>
    </w:p>
    <w:p w14:paraId="26272167" w14:textId="34EE7804" w:rsidR="001D584F" w:rsidRPr="003B09F5" w:rsidRDefault="005D6919">
      <w:pPr>
        <w:pStyle w:val="Heading2"/>
        <w:rPr>
          <w:rFonts w:cs="Times New Roman"/>
        </w:rPr>
      </w:pPr>
      <w:bookmarkStart w:id="451" w:name="_Toc26198135"/>
      <w:r w:rsidRPr="003B09F5">
        <w:rPr>
          <w:rFonts w:cs="Times New Roman"/>
        </w:rPr>
        <w:lastRenderedPageBreak/>
        <w:t>Lexia 186</w:t>
      </w:r>
      <w:bookmarkEnd w:id="450"/>
      <w:bookmarkEnd w:id="451"/>
    </w:p>
    <w:p w14:paraId="26272168" w14:textId="5936E5ED"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Pr="003B09F5">
        <w:rPr>
          <w:rFonts w:cs="Times New Roman"/>
        </w:rPr>
        <w:t xml:space="preserve">). </w:t>
      </w:r>
      <w:commentRangeStart w:id="452"/>
      <w:r w:rsidRPr="003B09F5">
        <w:rPr>
          <w:rFonts w:cs="Times New Roman"/>
        </w:rPr>
        <w:t>The Lexia system of wetlands is composed of three separate wetlands</w:t>
      </w:r>
      <w:commentRangeEnd w:id="452"/>
      <w:r w:rsidR="000A1AAA">
        <w:rPr>
          <w:rStyle w:val="CommentReference"/>
          <w:rFonts w:asciiTheme="minorHAnsi" w:hAnsiTheme="minorHAnsi"/>
        </w:rPr>
        <w:commentReference w:id="452"/>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453" w:name="hydrology-9"/>
      <w:bookmarkStart w:id="454" w:name="_Toc26198136"/>
      <w:r w:rsidRPr="003B09F5">
        <w:rPr>
          <w:rFonts w:cs="Times New Roman"/>
        </w:rPr>
        <w:t>Hydrology</w:t>
      </w:r>
      <w:bookmarkEnd w:id="453"/>
      <w:bookmarkEnd w:id="454"/>
    </w:p>
    <w:p w14:paraId="2627216A" w14:textId="7C239CC3"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E3659C" w:rsidRPr="003B09F5">
        <w:rPr>
          <w:rFonts w:cs="Times New Roman"/>
        </w:rPr>
        <w:t xml:space="preserve">Figure </w:t>
      </w:r>
      <w:r w:rsidR="00E3659C">
        <w:rPr>
          <w:rFonts w:cs="Times New Roman"/>
          <w:noProof/>
        </w:rPr>
        <w:t>43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E3659C">
        <w:t xml:space="preserve">Table </w:t>
      </w:r>
      <w:r w:rsidR="00E3659C">
        <w:rPr>
          <w:noProof/>
        </w:rPr>
        <w:t>21</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559DB96E" w:rsidR="005D0F16" w:rsidRDefault="005D0F16" w:rsidP="005D0F16">
      <w:pPr>
        <w:pStyle w:val="Caption"/>
        <w:keepNext/>
      </w:pPr>
      <w:bookmarkStart w:id="455" w:name="_Ref25922072"/>
      <w:r>
        <w:t xml:space="preserve">Table </w:t>
      </w:r>
      <w:fldSimple w:instr=" SEQ Table \* ARABIC ">
        <w:r w:rsidR="00E3659C">
          <w:rPr>
            <w:noProof/>
          </w:rPr>
          <w:t>21</w:t>
        </w:r>
      </w:fldSimple>
      <w:bookmarkEnd w:id="45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46FE8A04" w14:textId="77777777" w:rsidR="005D0F16" w:rsidRPr="005D0F16" w:rsidRDefault="005D0F16" w:rsidP="005D0F16">
      <w:pPr>
        <w:pStyle w:val="BodyText"/>
      </w:pPr>
    </w:p>
    <w:p w14:paraId="2627216B" w14:textId="77777777" w:rsidR="001D584F" w:rsidRPr="003B09F5" w:rsidRDefault="005D6919">
      <w:pPr>
        <w:pStyle w:val="Heading3"/>
        <w:rPr>
          <w:rFonts w:cs="Times New Roman"/>
        </w:rPr>
      </w:pPr>
      <w:bookmarkStart w:id="456" w:name="site-summary-9"/>
      <w:bookmarkStart w:id="457" w:name="_Toc26198137"/>
      <w:r w:rsidRPr="003B09F5">
        <w:rPr>
          <w:rFonts w:cs="Times New Roman"/>
        </w:rPr>
        <w:t>Site summary</w:t>
      </w:r>
      <w:bookmarkEnd w:id="456"/>
      <w:bookmarkEnd w:id="457"/>
    </w:p>
    <w:p w14:paraId="2D014DFF" w14:textId="64DF80A9" w:rsidR="00DC5EDD" w:rsidRDefault="005D6919" w:rsidP="00925890">
      <w:pPr>
        <w:pStyle w:val="FirstParagraph"/>
        <w:sectPr w:rsidR="00DC5EDD" w:rsidSect="00925890">
          <w:pgSz w:w="12240" w:h="15840"/>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E3659C" w:rsidRPr="003B09F5">
        <w:rPr>
          <w:rFonts w:cs="Times New Roman"/>
        </w:rPr>
        <w:t xml:space="preserve">Table </w:t>
      </w:r>
      <w:r w:rsidR="00E3659C">
        <w:rPr>
          <w:rFonts w:cs="Times New Roman"/>
          <w:noProof/>
        </w:rPr>
        <w:t>22</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w:t>
      </w:r>
      <w:commentRangeStart w:id="458"/>
      <w:r w:rsidR="002268A3" w:rsidRPr="003B09F5">
        <w:t xml:space="preserve">although it is not clear that these shifts are attributed to declining groundwater </w:t>
      </w:r>
      <w:r w:rsidR="002268A3" w:rsidRPr="003B09F5">
        <w:lastRenderedPageBreak/>
        <w:t>levels or other processes</w:t>
      </w:r>
      <w:commentRangeEnd w:id="458"/>
      <w:r w:rsidR="002F3052">
        <w:rPr>
          <w:rStyle w:val="CommentReference"/>
          <w:rFonts w:asciiTheme="minorHAnsi" w:hAnsiTheme="minorHAnsi"/>
        </w:rPr>
        <w:commentReference w:id="458"/>
      </w:r>
      <w:r w:rsidR="002268A3" w:rsidRPr="003B09F5">
        <w:t>. Nonetheless, further monitoring will provide additional information as to whether the vegetation is likely to continue to change further.</w:t>
      </w:r>
      <w:bookmarkStart w:id="459" w:name="_Ref25922079"/>
    </w:p>
    <w:p w14:paraId="6764CA44" w14:textId="20B0783C" w:rsidR="00DC5EDD" w:rsidRDefault="00DC5EDD" w:rsidP="00FB199A">
      <w:pPr>
        <w:pStyle w:val="TableCaption"/>
        <w:rPr>
          <w:rFonts w:cs="Times New Roman"/>
        </w:rPr>
      </w:pPr>
    </w:p>
    <w:p w14:paraId="7F4D1A85" w14:textId="052CC197" w:rsidR="00FB199A" w:rsidRPr="003B09F5" w:rsidRDefault="00FB199A" w:rsidP="00FB199A">
      <w:pPr>
        <w:pStyle w:val="TableCaption"/>
        <w:rPr>
          <w:rFonts w:ascii="Times New Roman" w:hAnsi="Times New Roman" w:cs="Times New Roman"/>
        </w:rPr>
      </w:pPr>
      <w:bookmarkStart w:id="460" w:name="_Ref2619598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22</w:t>
      </w:r>
      <w:r w:rsidRPr="003B09F5">
        <w:rPr>
          <w:rFonts w:ascii="Times New Roman" w:hAnsi="Times New Roman" w:cs="Times New Roman"/>
        </w:rPr>
        <w:fldChar w:fldCharType="end"/>
      </w:r>
      <w:bookmarkEnd w:id="459"/>
      <w:bookmarkEnd w:id="460"/>
      <w:r w:rsidRPr="003B09F5">
        <w:rPr>
          <w:rFonts w:ascii="Times New Roman" w:hAnsi="Times New Roman" w:cs="Times New Roman"/>
        </w:rPr>
        <w:t xml:space="preserve"> Ecological consequences of revised thresholds in terms of compliance of stated site management objectives at the Lexia 186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67"/>
        <w:gridCol w:w="8897"/>
        <w:gridCol w:w="1496"/>
      </w:tblGrid>
      <w:tr w:rsidR="003B09F5" w:rsidRPr="003B09F5" w14:paraId="26272171" w14:textId="77777777">
        <w:tc>
          <w:tcPr>
            <w:tcW w:w="0" w:type="auto"/>
            <w:tcBorders>
              <w:bottom w:val="single" w:sz="0" w:space="0" w:color="auto"/>
            </w:tcBorders>
            <w:vAlign w:val="bottom"/>
          </w:tcPr>
          <w:p w14:paraId="2627216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6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commentRangeStart w:id="461"/>
            <w:r w:rsidRPr="002268A3">
              <w:rPr>
                <w:rFonts w:cs="Times New Roman"/>
                <w:highlight w:val="yellow"/>
              </w:rPr>
              <w:t>WHAT FRINGING VEGETATION?</w:t>
            </w:r>
            <w:commentRangeEnd w:id="461"/>
            <w:r w:rsidR="002F3052">
              <w:rPr>
                <w:rStyle w:val="CommentReference"/>
                <w:rFonts w:asciiTheme="minorHAnsi" w:hAnsiTheme="minorHAnsi"/>
              </w:rPr>
              <w:commentReference w:id="461"/>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462"/>
            <w:r w:rsidRPr="003B09F5">
              <w:rPr>
                <w:rFonts w:cs="Times New Roman"/>
              </w:rPr>
              <w:t>Protect invertebrate communities dependent on the wetland</w:t>
            </w:r>
            <w:commentRangeEnd w:id="462"/>
            <w:r w:rsidR="001E6A01">
              <w:rPr>
                <w:rStyle w:val="CommentReference"/>
                <w:rFonts w:asciiTheme="minorHAnsi" w:hAnsiTheme="minorHAnsi"/>
              </w:rPr>
              <w:commentReference w:id="462"/>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463" w:name="vegetation-dynamics-9"/>
    </w:p>
    <w:p w14:paraId="26272192" w14:textId="63D09183" w:rsidR="001D584F" w:rsidRPr="003B09F5" w:rsidRDefault="005D6919">
      <w:pPr>
        <w:pStyle w:val="Heading3"/>
        <w:rPr>
          <w:rFonts w:cs="Times New Roman"/>
        </w:rPr>
      </w:pPr>
      <w:bookmarkStart w:id="464" w:name="_Toc26198138"/>
      <w:r w:rsidRPr="003B09F5">
        <w:rPr>
          <w:rFonts w:cs="Times New Roman"/>
        </w:rPr>
        <w:lastRenderedPageBreak/>
        <w:t>Vegetation dynamics</w:t>
      </w:r>
      <w:bookmarkEnd w:id="463"/>
      <w:bookmarkEnd w:id="464"/>
    </w:p>
    <w:p w14:paraId="26272193" w14:textId="0C16516C" w:rsidR="001D584F" w:rsidRPr="003B09F5" w:rsidRDefault="005D6919">
      <w:pPr>
        <w:pStyle w:val="FirstParagraph"/>
        <w:rPr>
          <w:rFonts w:cs="Times New Roman"/>
        </w:rPr>
      </w:pPr>
      <w:r w:rsidRPr="003B09F5">
        <w:rPr>
          <w:rFonts w:cs="Times New Roman"/>
        </w:rPr>
        <w:t>Vegetation monitoring has been occurring at Lexia 186 since 1997 with the last survey conducted in 2018</w:t>
      </w:r>
      <w:r w:rsidR="0025044F">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sidR="00344A98">
        <w:rPr>
          <w:rFonts w:cs="Times New Roman"/>
        </w:rPr>
        <w:fldChar w:fldCharType="begin"/>
      </w:r>
      <w:r w:rsidR="00344A98">
        <w:rPr>
          <w:rFonts w:cs="Times New Roman"/>
        </w:rPr>
        <w:instrText xml:space="preserve"> REF _Ref25920538 \h </w:instrText>
      </w:r>
      <w:r w:rsidR="00344A98">
        <w:rPr>
          <w:rFonts w:cs="Times New Roman"/>
        </w:rPr>
      </w:r>
      <w:r w:rsidR="00344A98">
        <w:rPr>
          <w:rFonts w:cs="Times New Roman"/>
        </w:rPr>
        <w:fldChar w:fldCharType="separate"/>
      </w:r>
      <w:r w:rsidR="00E3659C" w:rsidRPr="003B09F5">
        <w:rPr>
          <w:rFonts w:cs="Times New Roman"/>
        </w:rPr>
        <w:t xml:space="preserve">Figure </w:t>
      </w:r>
      <w:r w:rsidR="00E3659C">
        <w:rPr>
          <w:rFonts w:cs="Times New Roman"/>
          <w:noProof/>
        </w:rPr>
        <w:t>44</w:t>
      </w:r>
      <w:r w:rsidR="00344A98">
        <w:rPr>
          <w:rFonts w:cs="Times New Roman"/>
        </w:rPr>
        <w:fldChar w:fldCharType="end"/>
      </w:r>
      <w:r w:rsidRPr="003B09F5">
        <w:rPr>
          <w:rFonts w:cs="Times New Roman"/>
        </w:rPr>
        <w:t xml:space="preserve">). </w:t>
      </w:r>
      <w:commentRangeStart w:id="465"/>
      <w:r w:rsidRPr="003B09F5">
        <w:rPr>
          <w:rFonts w:cs="Times New Roman"/>
        </w:rPr>
        <w:t>Regression analyses did not reveal significant effects of groundwater levels on any of the species present at Lexia 186</w:t>
      </w:r>
      <w:commentRangeEnd w:id="465"/>
      <w:r w:rsidR="00D54E8F">
        <w:rPr>
          <w:rStyle w:val="CommentReference"/>
          <w:rFonts w:asciiTheme="minorHAnsi" w:hAnsiTheme="minorHAnsi"/>
        </w:rPr>
        <w:commentReference w:id="465"/>
      </w:r>
      <w:r w:rsidRPr="003B09F5">
        <w:rPr>
          <w:rFonts w:cs="Times New Roman"/>
        </w:rPr>
        <w:t xml:space="preserve">. This result suggests that community composition is changing due to other factors that are independent of groundwater level. This is surprising given the significant declines in groundwater at the site. Vegetation may </w:t>
      </w:r>
      <w:r w:rsidR="003B3322" w:rsidRPr="003B09F5">
        <w:rPr>
          <w:rFonts w:cs="Times New Roman"/>
        </w:rPr>
        <w:t>be</w:t>
      </w:r>
      <w:r w:rsidRPr="003B09F5">
        <w:rPr>
          <w:rFonts w:cs="Times New Roman"/>
        </w:rPr>
        <w:t xml:space="preserve"> altered by other processes such as altered sediment processes and acidification.</w:t>
      </w:r>
    </w:p>
    <w:p w14:paraId="4F14C157"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4B" wp14:editId="4E4DC653">
            <wp:extent cx="5854700" cy="5099050"/>
            <wp:effectExtent l="0" t="0" r="0" b="6350"/>
            <wp:docPr id="53" name="Picture" descr=" Groundwater levels recorded at bore 61613214 that represent water level fluctuations at Lexia 186. Red segments represent periods of significant decline in water levels while blue segments represent periods of significant increase in water levels."/>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56"/>
                    <a:stretch>
                      <a:fillRect/>
                    </a:stretch>
                  </pic:blipFill>
                  <pic:spPr bwMode="auto">
                    <a:xfrm>
                      <a:off x="0" y="0"/>
                      <a:ext cx="5855346" cy="5099613"/>
                    </a:xfrm>
                    <a:prstGeom prst="rect">
                      <a:avLst/>
                    </a:prstGeom>
                    <a:noFill/>
                    <a:ln w="9525">
                      <a:noFill/>
                      <a:headEnd/>
                      <a:tailEnd/>
                    </a:ln>
                  </pic:spPr>
                </pic:pic>
              </a:graphicData>
            </a:graphic>
          </wp:inline>
        </w:drawing>
      </w:r>
    </w:p>
    <w:p w14:paraId="26272195" w14:textId="20D121DE" w:rsidR="001D584F" w:rsidRPr="003B09F5" w:rsidRDefault="00FB199A" w:rsidP="00FB199A">
      <w:pPr>
        <w:pStyle w:val="Caption"/>
        <w:rPr>
          <w:rFonts w:ascii="Times New Roman" w:hAnsi="Times New Roman" w:cs="Times New Roman"/>
        </w:rPr>
      </w:pPr>
      <w:bookmarkStart w:id="466"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43</w:t>
      </w:r>
      <w:r w:rsidRPr="003B09F5">
        <w:rPr>
          <w:rFonts w:ascii="Times New Roman" w:hAnsi="Times New Roman" w:cs="Times New Roman"/>
        </w:rPr>
        <w:fldChar w:fldCharType="end"/>
      </w:r>
      <w:bookmarkEnd w:id="466"/>
      <w:r w:rsidR="005D6919"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levels.</w:t>
      </w:r>
    </w:p>
    <w:p w14:paraId="072C403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4F" wp14:editId="26272450">
            <wp:extent cx="4620126" cy="3696101"/>
            <wp:effectExtent l="0" t="0" r="0" b="0"/>
            <wp:docPr id="55" name="Picture" descr="Unconstrained ordination based on the latent variable model for each surveyed year for Lexia 186.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26272199" w14:textId="29037067" w:rsidR="001D584F" w:rsidRPr="003B09F5" w:rsidRDefault="00FB199A" w:rsidP="00FB199A">
      <w:pPr>
        <w:pStyle w:val="Caption"/>
        <w:rPr>
          <w:rFonts w:ascii="Times New Roman" w:hAnsi="Times New Roman" w:cs="Times New Roman"/>
        </w:rPr>
      </w:pPr>
      <w:bookmarkStart w:id="467"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44</w:t>
      </w:r>
      <w:r w:rsidRPr="003B09F5">
        <w:rPr>
          <w:rFonts w:ascii="Times New Roman" w:hAnsi="Times New Roman" w:cs="Times New Roman"/>
        </w:rPr>
        <w:fldChar w:fldCharType="end"/>
      </w:r>
      <w:bookmarkEnd w:id="467"/>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Lexia 186. Plots are represented as different colours and consecutive years are joined by a line with first and last survey years labeled.</w:t>
      </w:r>
    </w:p>
    <w:p w14:paraId="78C73973" w14:textId="77777777" w:rsidR="00590956" w:rsidRPr="003B09F5" w:rsidRDefault="00590956">
      <w:pPr>
        <w:rPr>
          <w:rFonts w:ascii="Times New Roman" w:eastAsiaTheme="majorEastAsia" w:hAnsi="Times New Roman" w:cs="Times New Roman"/>
          <w:b/>
          <w:bCs/>
          <w:sz w:val="32"/>
          <w:szCs w:val="32"/>
        </w:rPr>
      </w:pPr>
      <w:bookmarkStart w:id="468" w:name="melaleuca-park-173"/>
      <w:r w:rsidRPr="003B09F5">
        <w:rPr>
          <w:rFonts w:ascii="Times New Roman" w:hAnsi="Times New Roman" w:cs="Times New Roman"/>
        </w:rPr>
        <w:br w:type="page"/>
      </w:r>
    </w:p>
    <w:p w14:paraId="2627219A" w14:textId="14BB8418" w:rsidR="001D584F" w:rsidRPr="003B09F5" w:rsidRDefault="005D6919">
      <w:pPr>
        <w:pStyle w:val="Heading2"/>
        <w:rPr>
          <w:rFonts w:cs="Times New Roman"/>
        </w:rPr>
      </w:pPr>
      <w:bookmarkStart w:id="469" w:name="_Toc26198139"/>
      <w:r w:rsidRPr="003B09F5">
        <w:rPr>
          <w:rFonts w:cs="Times New Roman"/>
        </w:rPr>
        <w:lastRenderedPageBreak/>
        <w:t>Melaleuca Park 173</w:t>
      </w:r>
      <w:bookmarkEnd w:id="468"/>
      <w:bookmarkEnd w:id="469"/>
    </w:p>
    <w:p w14:paraId="2627219B" w14:textId="3A6139BC"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470" w:name="hydrology-and-water-quality"/>
      <w:bookmarkStart w:id="471" w:name="_Toc26198140"/>
      <w:r w:rsidRPr="003B09F5">
        <w:rPr>
          <w:rFonts w:cs="Times New Roman"/>
        </w:rPr>
        <w:t>Hydrology</w:t>
      </w:r>
      <w:bookmarkEnd w:id="470"/>
      <w:bookmarkEnd w:id="471"/>
    </w:p>
    <w:p w14:paraId="2627219D" w14:textId="164A41AE"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45</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E3659C">
        <w:t xml:space="preserve">Table </w:t>
      </w:r>
      <w:r w:rsidR="00E3659C">
        <w:rPr>
          <w:noProof/>
        </w:rPr>
        <w:t>23</w:t>
      </w:r>
      <w:r w:rsidR="007177D1">
        <w:rPr>
          <w:rFonts w:cs="Times New Roman"/>
        </w:rPr>
        <w:fldChar w:fldCharType="end"/>
      </w:r>
      <w:r w:rsidRPr="003B09F5">
        <w:rPr>
          <w:rFonts w:cs="Times New Roman"/>
        </w:rPr>
        <w:t>). The latest 5 year period (2014-2019) suggests that groundwater</w:t>
      </w:r>
      <w:ins w:id="472" w:author="Natasha Del Borrello" w:date="2019-12-11T16:09:00Z">
        <w:r w:rsidR="00D54E8F">
          <w:rPr>
            <w:rFonts w:cs="Times New Roman"/>
          </w:rPr>
          <w:t xml:space="preserve"> is</w:t>
        </w:r>
      </w:ins>
      <w:del w:id="473" w:author="Natasha Del Borrello" w:date="2019-12-11T16:09:00Z">
        <w:r w:rsidRPr="003B09F5" w:rsidDel="00D54E8F">
          <w:rPr>
            <w:rFonts w:cs="Times New Roman"/>
          </w:rPr>
          <w:delText>s are</w:delText>
        </w:r>
      </w:del>
      <w:r w:rsidRPr="003B09F5">
        <w:rPr>
          <w:rFonts w:cs="Times New Roman"/>
        </w:rPr>
        <w:t xml:space="preserve"> reaching </w:t>
      </w:r>
      <w:ins w:id="474" w:author="Natasha Del Borrello" w:date="2019-12-11T16:09:00Z">
        <w:r w:rsidR="0058433F">
          <w:rPr>
            <w:rFonts w:cs="Times New Roman"/>
          </w:rPr>
          <w:t xml:space="preserve">an </w:t>
        </w:r>
      </w:ins>
      <w:r w:rsidRPr="003B09F5">
        <w:rPr>
          <w:rFonts w:cs="Times New Roman"/>
        </w:rPr>
        <w:t>annual minimum</w:t>
      </w:r>
      <w:del w:id="475" w:author="Natasha Del Borrello" w:date="2019-12-11T16:09:00Z">
        <w:r w:rsidRPr="003B09F5" w:rsidDel="0058433F">
          <w:rPr>
            <w:rFonts w:cs="Times New Roman"/>
          </w:rPr>
          <w:delText>s</w:delText>
        </w:r>
      </w:del>
      <w:r w:rsidRPr="003B09F5">
        <w:rPr>
          <w:rFonts w:cs="Times New Roman"/>
        </w:rPr>
        <w:t xml:space="preserve">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58E0AE05" w:rsidR="00954E4F" w:rsidRDefault="00954E4F" w:rsidP="00954E4F">
      <w:pPr>
        <w:pStyle w:val="Caption"/>
        <w:keepNext/>
      </w:pPr>
      <w:bookmarkStart w:id="476" w:name="_Ref25922180"/>
      <w:r>
        <w:t xml:space="preserve">Table </w:t>
      </w:r>
      <w:fldSimple w:instr=" SEQ Table \* ARABIC ">
        <w:r w:rsidR="00E3659C">
          <w:rPr>
            <w:noProof/>
          </w:rPr>
          <w:t>23</w:t>
        </w:r>
      </w:fldSimple>
      <w:bookmarkEnd w:id="47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2034836B" w14:textId="77777777" w:rsidR="00954E4F" w:rsidRPr="00954E4F" w:rsidRDefault="00954E4F" w:rsidP="00954E4F">
      <w:pPr>
        <w:pStyle w:val="BodyText"/>
      </w:pPr>
    </w:p>
    <w:p w14:paraId="2627219E" w14:textId="77777777" w:rsidR="001D584F" w:rsidRPr="003B09F5" w:rsidRDefault="005D6919">
      <w:pPr>
        <w:pStyle w:val="Heading3"/>
        <w:rPr>
          <w:rFonts w:cs="Times New Roman"/>
        </w:rPr>
      </w:pPr>
      <w:bookmarkStart w:id="477" w:name="site-summary-10"/>
      <w:bookmarkStart w:id="478" w:name="_Toc26198141"/>
      <w:r w:rsidRPr="003B09F5">
        <w:rPr>
          <w:rFonts w:cs="Times New Roman"/>
        </w:rPr>
        <w:t>Site summary</w:t>
      </w:r>
      <w:bookmarkEnd w:id="477"/>
      <w:bookmarkEnd w:id="478"/>
    </w:p>
    <w:p w14:paraId="6A87A9E4" w14:textId="32F6F30F" w:rsidR="00CB33E4" w:rsidRDefault="005D6919" w:rsidP="00CB33E4">
      <w:pPr>
        <w:pStyle w:val="FirstParagraph"/>
        <w:sectPr w:rsidR="00CB33E4" w:rsidSect="00C92A7C">
          <w:pgSz w:w="12240" w:h="15840"/>
          <w:pgMar w:top="1440" w:right="1440" w:bottom="1440" w:left="1440" w:header="720" w:footer="720" w:gutter="0"/>
          <w:cols w:space="720"/>
          <w:docGrid w:linePitch="326"/>
        </w:sectPr>
      </w:pPr>
      <w:r w:rsidRPr="003B09F5">
        <w:t>It is unlikely that management many of the site values of the Melaleuca Park 173 wetland will be achievable given the projected decline in groundwater levels and loss of permanent water (</w:t>
      </w:r>
      <w:r w:rsidR="00CB33E4">
        <w:fldChar w:fldCharType="begin"/>
      </w:r>
      <w:r w:rsidR="00CB33E4">
        <w:instrText xml:space="preserve"> REF _Ref26196089 \h </w:instrText>
      </w:r>
      <w:r w:rsidR="00CB33E4">
        <w:fldChar w:fldCharType="separate"/>
      </w:r>
      <w:r w:rsidR="00E3659C" w:rsidRPr="003B09F5">
        <w:rPr>
          <w:rFonts w:cs="Times New Roman"/>
        </w:rPr>
        <w:t xml:space="preserve">Table </w:t>
      </w:r>
      <w:r w:rsidR="00E3659C">
        <w:rPr>
          <w:rFonts w:cs="Times New Roman"/>
          <w:noProof/>
        </w:rPr>
        <w:t>24</w:t>
      </w:r>
      <w:r w:rsidR="00CB33E4">
        <w:fldChar w:fldCharType="end"/>
      </w:r>
      <w:r w:rsidR="00FB4D96">
        <w:t xml:space="preserve">). </w:t>
      </w:r>
      <w:r w:rsidR="00FB4D96" w:rsidRPr="003B09F5">
        <w:t>The vegetation mode</w:t>
      </w:r>
      <w:ins w:id="479" w:author="Natasha Del Borrello" w:date="2019-12-12T15:27:00Z">
        <w:r w:rsidR="00E314D4">
          <w:t>l</w:t>
        </w:r>
      </w:ins>
      <w:r w:rsidR="00FB4D96" w:rsidRPr="003B09F5">
        <w:t xml:space="preserve">ling presented here suggests that vegetation from higher elevations of the basin are likely to migrate down-slope as water levels continue to decline. The macroinvertebrate assemblage at Melaleuca Park 173 </w:t>
      </w:r>
      <w:r w:rsidR="00FB4D96" w:rsidRPr="003B09F5">
        <w:lastRenderedPageBreak/>
        <w:t xml:space="preserve">is displaying similar shifts as the other wetlands that have low pH, such as Lake Jandabup and Lake Mariginiup, which </w:t>
      </w:r>
      <w:del w:id="480" w:author="Natasha Del Borrello" w:date="2019-12-12T15:29:00Z">
        <w:r w:rsidR="00FB4D96" w:rsidRPr="003B09F5" w:rsidDel="003A4C2E">
          <w:delText xml:space="preserve">is </w:delText>
        </w:r>
      </w:del>
      <w:ins w:id="481" w:author="Natasha Del Borrello" w:date="2019-12-12T15:29:00Z">
        <w:r w:rsidR="003A4C2E">
          <w:t>are experiencing</w:t>
        </w:r>
        <w:r w:rsidR="003A4C2E" w:rsidRPr="003B09F5">
          <w:t xml:space="preserve"> </w:t>
        </w:r>
      </w:ins>
      <w:del w:id="482" w:author="Natasha Del Borrello" w:date="2019-12-12T15:29:00Z">
        <w:r w:rsidR="00FB4D96" w:rsidRPr="003B09F5" w:rsidDel="003A4C2E">
          <w:delText xml:space="preserve">largely being driven by </w:delText>
        </w:r>
      </w:del>
      <w:r w:rsidR="00FB4D96" w:rsidRPr="003B09F5">
        <w:t>declining richness.</w:t>
      </w:r>
      <w:bookmarkStart w:id="483" w:name="_Ref25922187"/>
    </w:p>
    <w:p w14:paraId="70CCD369" w14:textId="29A643E6" w:rsidR="00CB33E4" w:rsidRDefault="00CB33E4" w:rsidP="00FB199A">
      <w:pPr>
        <w:pStyle w:val="TableCaption"/>
        <w:rPr>
          <w:rFonts w:cs="Times New Roman"/>
        </w:rPr>
      </w:pPr>
    </w:p>
    <w:p w14:paraId="0FE71564" w14:textId="7DCD496D" w:rsidR="00FB199A" w:rsidRPr="003B09F5" w:rsidRDefault="00FB199A" w:rsidP="00FB199A">
      <w:pPr>
        <w:pStyle w:val="TableCaption"/>
        <w:rPr>
          <w:rFonts w:ascii="Times New Roman" w:hAnsi="Times New Roman" w:cs="Times New Roman"/>
        </w:rPr>
      </w:pPr>
      <w:bookmarkStart w:id="484" w:name="_Ref2619608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24</w:t>
      </w:r>
      <w:r w:rsidRPr="003B09F5">
        <w:rPr>
          <w:rFonts w:ascii="Times New Roman" w:hAnsi="Times New Roman" w:cs="Times New Roman"/>
        </w:rPr>
        <w:fldChar w:fldCharType="end"/>
      </w:r>
      <w:bookmarkEnd w:id="483"/>
      <w:bookmarkEnd w:id="484"/>
      <w:r w:rsidRPr="003B09F5">
        <w:rPr>
          <w:rFonts w:ascii="Times New Roman" w:hAnsi="Times New Roman" w:cs="Times New Roman"/>
        </w:rPr>
        <w:t xml:space="preserve"> Ecological consequences of revised thresholds in terms of compliance of stated site management objectives at the Melaleuca Park 172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070"/>
        <w:gridCol w:w="8447"/>
        <w:gridCol w:w="1443"/>
      </w:tblGrid>
      <w:tr w:rsidR="003B09F5" w:rsidRPr="003B09F5" w14:paraId="262721A4" w14:textId="77777777">
        <w:tc>
          <w:tcPr>
            <w:tcW w:w="0" w:type="auto"/>
            <w:tcBorders>
              <w:bottom w:val="single" w:sz="0" w:space="0" w:color="auto"/>
            </w:tcBorders>
            <w:vAlign w:val="bottom"/>
          </w:tcPr>
          <w:p w14:paraId="262721A1"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A2"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71BD826C"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del w:id="485" w:author="Natasha Del Borrello" w:date="2019-12-12T15:33:00Z">
              <w:r w:rsidRPr="003B09F5" w:rsidDel="003A4C2E">
                <w:rPr>
                  <w:rFonts w:cs="Times New Roman"/>
                </w:rPr>
                <w:delText xml:space="preserve">continue </w:delText>
              </w:r>
            </w:del>
            <w:ins w:id="486" w:author="Natasha Del Borrello" w:date="2019-12-12T15:33:00Z">
              <w:r w:rsidR="003A4C2E">
                <w:rPr>
                  <w:rFonts w:cs="Times New Roman"/>
                </w:rPr>
                <w:t>allow</w:t>
              </w:r>
              <w:r w:rsidR="003A4C2E" w:rsidRPr="003B09F5">
                <w:rPr>
                  <w:rFonts w:cs="Times New Roman"/>
                </w:rPr>
                <w:t xml:space="preserve"> </w:t>
              </w:r>
            </w:ins>
            <w:r w:rsidRPr="003B09F5">
              <w:rPr>
                <w:rFonts w:cs="Times New Roman"/>
              </w:rPr>
              <w:t xml:space="preserve">the </w:t>
            </w:r>
            <w:ins w:id="487" w:author="Natasha Del Borrello" w:date="2019-12-12T15:33:00Z">
              <w:r w:rsidR="003A4C2E">
                <w:rPr>
                  <w:rFonts w:cs="Times New Roman"/>
                </w:rPr>
                <w:t xml:space="preserve">ongoing </w:t>
              </w:r>
            </w:ins>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r w:rsidRPr="003B09F5">
              <w:rPr>
                <w:rFonts w:cs="Times New Roman"/>
                <w:i/>
              </w:rPr>
              <w:t>Galaxiella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488" w:name="water-quality-6"/>
    </w:p>
    <w:p w14:paraId="262721C9" w14:textId="794F0B31" w:rsidR="001D584F" w:rsidRPr="003B09F5" w:rsidRDefault="005D6919">
      <w:pPr>
        <w:pStyle w:val="Heading3"/>
        <w:rPr>
          <w:rFonts w:cs="Times New Roman"/>
        </w:rPr>
      </w:pPr>
      <w:bookmarkStart w:id="489" w:name="_Toc26198142"/>
      <w:r w:rsidRPr="003B09F5">
        <w:rPr>
          <w:rFonts w:cs="Times New Roman"/>
        </w:rPr>
        <w:lastRenderedPageBreak/>
        <w:t>Water quality</w:t>
      </w:r>
      <w:bookmarkEnd w:id="488"/>
      <w:bookmarkEnd w:id="489"/>
    </w:p>
    <w:p w14:paraId="262721CA" w14:textId="0D5D0521" w:rsidR="001D584F" w:rsidRPr="003B09F5" w:rsidRDefault="005D6919">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dark and have high gilvin levels (94.7 FTU). The acidic water</w:t>
      </w:r>
      <w:r w:rsidR="007177D1">
        <w:rPr>
          <w:rFonts w:cs="Times New Roman"/>
        </w:rPr>
        <w:t>s</w:t>
      </w:r>
      <w:r w:rsidRPr="003B09F5">
        <w:rPr>
          <w:rFonts w:cs="Times New Roman"/>
        </w:rPr>
        <w:t xml:space="preserve"> have a pH between 3.4 and 5.1</w:t>
      </w:r>
      <w:r w:rsidR="007177D1">
        <w:rPr>
          <w:rFonts w:cs="Times New Roman"/>
        </w:rPr>
        <w:t xml:space="preserve"> and</w:t>
      </w:r>
      <w:r w:rsidRPr="003B09F5">
        <w:rPr>
          <w:rFonts w:cs="Times New Roman"/>
        </w:rPr>
        <w:t xml:space="preserve"> </w:t>
      </w:r>
      <w:r w:rsidR="007177D1">
        <w:rPr>
          <w:rFonts w:cs="Times New Roman"/>
        </w:rPr>
        <w:t>r</w:t>
      </w:r>
      <w:r w:rsidRPr="003B09F5">
        <w:rPr>
          <w:rFonts w:cs="Times New Roman"/>
        </w:rPr>
        <w:t>ecent monitoring suggests</w:t>
      </w:r>
      <w:r w:rsidR="007177D1">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262721CB" w14:textId="77777777" w:rsidR="001D584F" w:rsidRPr="003B09F5" w:rsidRDefault="005D6919">
      <w:pPr>
        <w:pStyle w:val="Heading3"/>
        <w:rPr>
          <w:rFonts w:cs="Times New Roman"/>
        </w:rPr>
      </w:pPr>
      <w:bookmarkStart w:id="490" w:name="vegetation-dynamics-10"/>
      <w:bookmarkStart w:id="491" w:name="_Toc26198143"/>
      <w:r w:rsidRPr="003B09F5">
        <w:rPr>
          <w:rFonts w:cs="Times New Roman"/>
        </w:rPr>
        <w:t>Vegetation dynamics</w:t>
      </w:r>
      <w:bookmarkEnd w:id="490"/>
      <w:bookmarkEnd w:id="491"/>
    </w:p>
    <w:p w14:paraId="262721CC" w14:textId="449A7DE2" w:rsidR="001D584F" w:rsidRPr="003B09F5" w:rsidRDefault="005D6919">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sidR="00903054">
        <w:rPr>
          <w:rFonts w:cs="Times New Roman"/>
        </w:rPr>
        <w:t xml:space="preserve">. </w:t>
      </w:r>
      <w:r w:rsidRPr="003B09F5">
        <w:rPr>
          <w:rFonts w:cs="Times New Roman"/>
        </w:rPr>
        <w:t xml:space="preserve">In 2014, </w:t>
      </w:r>
      <w:r w:rsidRPr="003B09F5">
        <w:rPr>
          <w:rFonts w:cs="Times New Roman"/>
          <w:i/>
        </w:rPr>
        <w:t>Baumea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62721CD" w14:textId="3C6D1FD5" w:rsidR="001D584F" w:rsidRPr="003B09F5" w:rsidRDefault="005D6919">
      <w:pPr>
        <w:pStyle w:val="BodyText"/>
        <w:rPr>
          <w:rFonts w:cs="Times New Roman"/>
        </w:rPr>
      </w:pPr>
      <w:r w:rsidRPr="003B09F5">
        <w:rPr>
          <w:rFonts w:cs="Times New Roman"/>
        </w:rPr>
        <w:t>Ordination reveals distinct shifts in community composition since 1997 (</w:t>
      </w:r>
      <w:r w:rsidR="00903054">
        <w:rPr>
          <w:rFonts w:cs="Times New Roman"/>
        </w:rPr>
        <w:fldChar w:fldCharType="begin"/>
      </w:r>
      <w:r w:rsidR="00903054">
        <w:rPr>
          <w:rFonts w:cs="Times New Roman"/>
        </w:rPr>
        <w:instrText xml:space="preserve"> REF _Ref25920584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46</w:t>
      </w:r>
      <w:r w:rsidR="00903054">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w:t>
      </w:r>
      <w:del w:id="492" w:author="Natasha Del Borrello" w:date="2019-12-12T15:38:00Z">
        <w:r w:rsidRPr="003B09F5" w:rsidDel="003A4C2E">
          <w:rPr>
            <w:rFonts w:cs="Times New Roman"/>
          </w:rPr>
          <w:delText xml:space="preserve">the </w:delText>
        </w:r>
      </w:del>
      <w:r w:rsidRPr="003B09F5">
        <w:rPr>
          <w:rFonts w:cs="Times New Roman"/>
        </w:rPr>
        <w:t xml:space="preserve">shift in composition is likely due to the loss of </w:t>
      </w:r>
      <w:r w:rsidRPr="003B09F5">
        <w:rPr>
          <w:rFonts w:cs="Times New Roman"/>
          <w:i/>
        </w:rPr>
        <w:t>B. articulata</w:t>
      </w:r>
      <w:r w:rsidRPr="003B09F5">
        <w:rPr>
          <w:rFonts w:cs="Times New Roman"/>
        </w:rPr>
        <w:t xml:space="preserve"> from the plot. Mode</w:t>
      </w:r>
      <w:ins w:id="493" w:author="Natasha Del Borrello" w:date="2019-12-12T15:38:00Z">
        <w:r w:rsidR="004D3FF4">
          <w:rPr>
            <w:rFonts w:cs="Times New Roman"/>
          </w:rPr>
          <w:t>l</w:t>
        </w:r>
      </w:ins>
      <w:r w:rsidRPr="003B09F5">
        <w:rPr>
          <w:rFonts w:cs="Times New Roman"/>
        </w:rPr>
        <w:t>ling compositional changes in vegetation with changes in groundwater levels suggests a number of species which are likely to increase in cover abundance with declining groundwater levels (</w:t>
      </w:r>
      <w:r w:rsidR="00903054">
        <w:rPr>
          <w:rFonts w:cs="Times New Roman"/>
        </w:rPr>
        <w:fldChar w:fldCharType="begin"/>
      </w:r>
      <w:r w:rsidR="00903054">
        <w:rPr>
          <w:rFonts w:cs="Times New Roman"/>
        </w:rPr>
        <w:instrText xml:space="preserve"> REF _Ref25920593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47</w:t>
      </w:r>
      <w:r w:rsidR="00903054">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are likely to increase in cover abundance in lower areas of the basin under a scenario of continuing declining groundwater levels.</w:t>
      </w:r>
    </w:p>
    <w:p w14:paraId="262721CE" w14:textId="3ACE6377" w:rsidR="001D584F" w:rsidRPr="003B09F5" w:rsidRDefault="005D6919">
      <w:pPr>
        <w:pStyle w:val="Heading3"/>
        <w:rPr>
          <w:rFonts w:cs="Times New Roman"/>
        </w:rPr>
      </w:pPr>
      <w:bookmarkStart w:id="494" w:name="aquatic-invertebrates-4"/>
      <w:bookmarkStart w:id="495" w:name="_Toc26198144"/>
      <w:r w:rsidRPr="003B09F5">
        <w:rPr>
          <w:rFonts w:cs="Times New Roman"/>
        </w:rPr>
        <w:t xml:space="preserve">Aquatic </w:t>
      </w:r>
      <w:r w:rsidR="007D0E4C">
        <w:rPr>
          <w:rFonts w:cs="Times New Roman"/>
        </w:rPr>
        <w:t>i</w:t>
      </w:r>
      <w:r w:rsidRPr="003B09F5">
        <w:rPr>
          <w:rFonts w:cs="Times New Roman"/>
        </w:rPr>
        <w:t>nvertebrates</w:t>
      </w:r>
      <w:bookmarkEnd w:id="494"/>
      <w:bookmarkEnd w:id="495"/>
    </w:p>
    <w:p w14:paraId="262721CF" w14:textId="0BD406D8" w:rsidR="001D584F" w:rsidRPr="003B09F5" w:rsidRDefault="005D6919">
      <w:pPr>
        <w:pStyle w:val="FirstParagraph"/>
        <w:rPr>
          <w:rFonts w:cs="Times New Roman"/>
        </w:rPr>
      </w:pPr>
      <w:r w:rsidRPr="003B09F5">
        <w:rPr>
          <w:rFonts w:cs="Times New Roman"/>
        </w:rPr>
        <w:t>Aquatic macroinvertebrate family richness has been declining since the late 2000</w:t>
      </w:r>
      <w:del w:id="496" w:author="Natasha Del Borrello" w:date="2019-12-12T15:40:00Z">
        <w:r w:rsidRPr="003B09F5" w:rsidDel="004D3FF4">
          <w:rPr>
            <w:rFonts w:cs="Times New Roman"/>
          </w:rPr>
          <w:delText>’</w:delText>
        </w:r>
      </w:del>
      <w:r w:rsidRPr="003B09F5">
        <w:rPr>
          <w:rFonts w:cs="Times New Roman"/>
        </w:rPr>
        <w:t>s when water levels began declining (</w:t>
      </w:r>
      <w:r w:rsidR="00903054">
        <w:rPr>
          <w:rFonts w:cs="Times New Roman"/>
        </w:rPr>
        <w:fldChar w:fldCharType="begin"/>
      </w:r>
      <w:r w:rsidR="00903054">
        <w:rPr>
          <w:rFonts w:cs="Times New Roman"/>
        </w:rPr>
        <w:instrText xml:space="preserve"> REF _Ref25920600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48</w:t>
      </w:r>
      <w:r w:rsidR="00903054">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sidR="00903054">
        <w:rPr>
          <w:rFonts w:cs="Times New Roman"/>
        </w:rPr>
        <w:t>Judd</w:t>
      </w:r>
      <w:r w:rsidR="003034CA">
        <w:rPr>
          <w:rFonts w:cs="Times New Roman"/>
        </w:rPr>
        <w:t xml:space="preserve"> and Horwitz, 2019</w:t>
      </w:r>
      <w:r w:rsidRPr="003B09F5">
        <w:rPr>
          <w:rFonts w:cs="Times New Roman"/>
        </w:rPr>
        <w:t>). Macroinvertebrate assemblage composition has shifted since the initial 2000 survey (</w:t>
      </w:r>
      <w:r w:rsidR="00903054">
        <w:rPr>
          <w:rFonts w:cs="Times New Roman"/>
        </w:rPr>
        <w:fldChar w:fldCharType="begin"/>
      </w:r>
      <w:r w:rsidR="00903054">
        <w:rPr>
          <w:rFonts w:cs="Times New Roman"/>
        </w:rPr>
        <w:instrText xml:space="preserve"> REF _Ref25920608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49</w:t>
      </w:r>
      <w:r w:rsidR="00903054">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sidR="005847E0">
        <w:rPr>
          <w:rFonts w:cs="Times New Roman"/>
        </w:rPr>
        <w:t>levels. Taxa that are no longer found in monitoring samples</w:t>
      </w:r>
      <w:r w:rsidRPr="003B09F5">
        <w:rPr>
          <w:rFonts w:cs="Times New Roman"/>
        </w:rPr>
        <w:t xml:space="preserve"> from the wetland include </w:t>
      </w:r>
      <w:r w:rsidR="005847E0">
        <w:rPr>
          <w:rFonts w:cs="Times New Roman"/>
        </w:rPr>
        <w:t xml:space="preserve">the crustacean families of Perthiidae and </w:t>
      </w:r>
      <w:r w:rsidRPr="003B09F5">
        <w:rPr>
          <w:rFonts w:cs="Times New Roman"/>
        </w:rPr>
        <w:t xml:space="preserve">Chydoridae, </w:t>
      </w:r>
      <w:r w:rsidR="005847E0">
        <w:rPr>
          <w:rFonts w:cs="Times New Roman"/>
        </w:rPr>
        <w:t xml:space="preserve">insect family </w:t>
      </w:r>
      <w:r w:rsidRPr="003B09F5">
        <w:rPr>
          <w:rFonts w:cs="Times New Roman"/>
        </w:rPr>
        <w:t xml:space="preserve">Leptoceridae, Orthocladiinae </w:t>
      </w:r>
      <w:r w:rsidR="005847E0">
        <w:rPr>
          <w:rFonts w:cs="Times New Roman"/>
        </w:rPr>
        <w:t xml:space="preserve">midges </w:t>
      </w:r>
      <w:r w:rsidRPr="003B09F5">
        <w:rPr>
          <w:rFonts w:cs="Times New Roman"/>
        </w:rPr>
        <w:t>and Unioncolidae</w:t>
      </w:r>
      <w:r w:rsidR="005847E0">
        <w:rPr>
          <w:rFonts w:cs="Times New Roman"/>
        </w:rPr>
        <w:t xml:space="preserve"> mites</w:t>
      </w:r>
      <w:r w:rsidRPr="003B09F5">
        <w:rPr>
          <w:rFonts w:cs="Times New Roman"/>
        </w:rPr>
        <w:t>.</w:t>
      </w:r>
      <w:r w:rsidR="005847E0">
        <w:rPr>
          <w:rFonts w:cs="Times New Roman"/>
        </w:rPr>
        <w:t xml:space="preserve"> </w:t>
      </w:r>
    </w:p>
    <w:p w14:paraId="79C6DC9E"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1" wp14:editId="2D22D5E0">
            <wp:extent cx="5619750" cy="4584700"/>
            <wp:effectExtent l="0" t="0" r="0" b="6350"/>
            <wp:docPr id="56" name="Picture"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58"/>
                    <a:stretch>
                      <a:fillRect/>
                    </a:stretch>
                  </pic:blipFill>
                  <pic:spPr bwMode="auto">
                    <a:xfrm>
                      <a:off x="0" y="0"/>
                      <a:ext cx="5620363" cy="4585200"/>
                    </a:xfrm>
                    <a:prstGeom prst="rect">
                      <a:avLst/>
                    </a:prstGeom>
                    <a:noFill/>
                    <a:ln w="9525">
                      <a:noFill/>
                      <a:headEnd/>
                      <a:tailEnd/>
                    </a:ln>
                  </pic:spPr>
                </pic:pic>
              </a:graphicData>
            </a:graphic>
          </wp:inline>
        </w:drawing>
      </w:r>
    </w:p>
    <w:p w14:paraId="262721D1" w14:textId="14CA9465" w:rsidR="001D584F" w:rsidRPr="003B09F5" w:rsidRDefault="00FB199A" w:rsidP="00FB199A">
      <w:pPr>
        <w:pStyle w:val="Caption"/>
        <w:rPr>
          <w:rFonts w:ascii="Times New Roman" w:hAnsi="Times New Roman" w:cs="Times New Roman"/>
        </w:rPr>
      </w:pPr>
      <w:bookmarkStart w:id="497"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45</w:t>
      </w:r>
      <w:r w:rsidRPr="003B09F5">
        <w:rPr>
          <w:rFonts w:ascii="Times New Roman" w:hAnsi="Times New Roman" w:cs="Times New Roman"/>
        </w:rPr>
        <w:fldChar w:fldCharType="end"/>
      </w:r>
      <w:bookmarkEnd w:id="497"/>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Melaleuca Park 173 recorded at bore 61613213 (red) and staff 6162628 (blue). The minimum recordable water level for the staff </w:t>
      </w:r>
      <w:r w:rsidR="002301E4" w:rsidRPr="003B09F5">
        <w:rPr>
          <w:rFonts w:ascii="Times New Roman" w:hAnsi="Times New Roman" w:cs="Times New Roman"/>
        </w:rPr>
        <w:t>gauge</w:t>
      </w:r>
      <w:r w:rsidR="005D6919" w:rsidRPr="003B09F5">
        <w:rPr>
          <w:rFonts w:ascii="Times New Roman" w:hAnsi="Times New Roman" w:cs="Times New Roman"/>
        </w:rPr>
        <w:t xml:space="preserv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4CE17961"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5" wp14:editId="63A0E705">
            <wp:extent cx="4267200" cy="3079750"/>
            <wp:effectExtent l="0" t="0" r="0" b="6350"/>
            <wp:docPr id="58" name="Picture" descr="Unconstrained ordination based on the latent variable model for each surveyed year for Melaleuca Park 173.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59"/>
                    <a:stretch>
                      <a:fillRect/>
                    </a:stretch>
                  </pic:blipFill>
                  <pic:spPr bwMode="auto">
                    <a:xfrm>
                      <a:off x="0" y="0"/>
                      <a:ext cx="4267666" cy="3080086"/>
                    </a:xfrm>
                    <a:prstGeom prst="rect">
                      <a:avLst/>
                    </a:prstGeom>
                    <a:noFill/>
                    <a:ln w="9525">
                      <a:noFill/>
                      <a:headEnd/>
                      <a:tailEnd/>
                    </a:ln>
                  </pic:spPr>
                </pic:pic>
              </a:graphicData>
            </a:graphic>
          </wp:inline>
        </w:drawing>
      </w:r>
    </w:p>
    <w:p w14:paraId="262721D5" w14:textId="0AAC3062" w:rsidR="001D584F" w:rsidRPr="003B09F5" w:rsidRDefault="00FB199A" w:rsidP="00FB199A">
      <w:pPr>
        <w:pStyle w:val="Caption"/>
        <w:rPr>
          <w:rFonts w:ascii="Times New Roman" w:hAnsi="Times New Roman" w:cs="Times New Roman"/>
        </w:rPr>
      </w:pPr>
      <w:bookmarkStart w:id="498"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46</w:t>
      </w:r>
      <w:r w:rsidRPr="003B09F5">
        <w:rPr>
          <w:rFonts w:ascii="Times New Roman" w:hAnsi="Times New Roman" w:cs="Times New Roman"/>
        </w:rPr>
        <w:fldChar w:fldCharType="end"/>
      </w:r>
      <w:bookmarkEnd w:id="49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173. Plots are represented as different colours and consecutive years are joined by a line with first and last survey years labeled.</w:t>
      </w:r>
    </w:p>
    <w:p w14:paraId="5F9A7FF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7" wp14:editId="109A8306">
            <wp:extent cx="4235450" cy="3155950"/>
            <wp:effectExtent l="0" t="0" r="0" b="6350"/>
            <wp:docPr id="59" name="Picture"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60"/>
                    <a:stretch>
                      <a:fillRect/>
                    </a:stretch>
                  </pic:blipFill>
                  <pic:spPr bwMode="auto">
                    <a:xfrm>
                      <a:off x="0" y="0"/>
                      <a:ext cx="4235913" cy="3156295"/>
                    </a:xfrm>
                    <a:prstGeom prst="rect">
                      <a:avLst/>
                    </a:prstGeom>
                    <a:noFill/>
                    <a:ln w="9525">
                      <a:noFill/>
                      <a:headEnd/>
                      <a:tailEnd/>
                    </a:ln>
                  </pic:spPr>
                </pic:pic>
              </a:graphicData>
            </a:graphic>
          </wp:inline>
        </w:drawing>
      </w:r>
    </w:p>
    <w:p w14:paraId="262721D7" w14:textId="7222BBC5" w:rsidR="001D584F" w:rsidRPr="003B09F5" w:rsidRDefault="00FB199A" w:rsidP="00FB199A">
      <w:pPr>
        <w:pStyle w:val="Caption"/>
        <w:rPr>
          <w:rFonts w:ascii="Times New Roman" w:hAnsi="Times New Roman" w:cs="Times New Roman"/>
        </w:rPr>
      </w:pPr>
      <w:bookmarkStart w:id="499"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47</w:t>
      </w:r>
      <w:r w:rsidRPr="003B09F5">
        <w:rPr>
          <w:rFonts w:ascii="Times New Roman" w:hAnsi="Times New Roman" w:cs="Times New Roman"/>
        </w:rPr>
        <w:fldChar w:fldCharType="end"/>
      </w:r>
      <w:bookmarkEnd w:id="49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Melaleuca Park 173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188D5EAF"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59" wp14:editId="18A1AF84">
            <wp:extent cx="4292600" cy="3187700"/>
            <wp:effectExtent l="0" t="0" r="0" b="0"/>
            <wp:docPr id="60" name="Picture" descr="Richness of aquatic invertebrate families for each year at Lake Melaleuca Park 173.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61"/>
                    <a:stretch>
                      <a:fillRect/>
                    </a:stretch>
                  </pic:blipFill>
                  <pic:spPr bwMode="auto">
                    <a:xfrm>
                      <a:off x="0" y="0"/>
                      <a:ext cx="4293067" cy="3188047"/>
                    </a:xfrm>
                    <a:prstGeom prst="rect">
                      <a:avLst/>
                    </a:prstGeom>
                    <a:noFill/>
                    <a:ln w="9525">
                      <a:noFill/>
                      <a:headEnd/>
                      <a:tailEnd/>
                    </a:ln>
                  </pic:spPr>
                </pic:pic>
              </a:graphicData>
            </a:graphic>
          </wp:inline>
        </w:drawing>
      </w:r>
    </w:p>
    <w:p w14:paraId="262721D9" w14:textId="621064A7" w:rsidR="001D584F" w:rsidRPr="003B09F5" w:rsidRDefault="00FB199A" w:rsidP="00FB199A">
      <w:pPr>
        <w:pStyle w:val="Caption"/>
        <w:rPr>
          <w:rFonts w:ascii="Times New Roman" w:hAnsi="Times New Roman" w:cs="Times New Roman"/>
        </w:rPr>
      </w:pPr>
      <w:bookmarkStart w:id="500"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48</w:t>
      </w:r>
      <w:r w:rsidRPr="003B09F5">
        <w:rPr>
          <w:rFonts w:ascii="Times New Roman" w:hAnsi="Times New Roman" w:cs="Times New Roman"/>
        </w:rPr>
        <w:fldChar w:fldCharType="end"/>
      </w:r>
      <w:bookmarkEnd w:id="500"/>
      <w:r w:rsidRPr="003B09F5">
        <w:rPr>
          <w:rFonts w:ascii="Times New Roman" w:hAnsi="Times New Roman" w:cs="Times New Roman"/>
        </w:rPr>
        <w:t xml:space="preserve"> </w:t>
      </w:r>
      <w:r w:rsidR="005D6919" w:rsidRPr="003B09F5">
        <w:rPr>
          <w:rFonts w:ascii="Times New Roman" w:hAnsi="Times New Roman" w:cs="Times New Roman"/>
        </w:rPr>
        <w:t>Richness of aquatic invertebrate families for each year at</w:t>
      </w:r>
      <w:del w:id="501" w:author="Natasha Del Borrello" w:date="2019-12-12T15:42:00Z">
        <w:r w:rsidR="005D6919" w:rsidRPr="003B09F5" w:rsidDel="004D3FF4">
          <w:rPr>
            <w:rFonts w:ascii="Times New Roman" w:hAnsi="Times New Roman" w:cs="Times New Roman"/>
          </w:rPr>
          <w:delText xml:space="preserve"> Lake</w:delText>
        </w:r>
      </w:del>
      <w:r w:rsidR="005D6919" w:rsidRPr="003B09F5">
        <w:rPr>
          <w:rFonts w:ascii="Times New Roman" w:hAnsi="Times New Roman" w:cs="Times New Roman"/>
        </w:rPr>
        <w:t xml:space="preserve"> Melaleuca Park 173. Line is a moving 3-year </w:t>
      </w:r>
      <w:r w:rsidR="002301E4" w:rsidRPr="003B09F5">
        <w:rPr>
          <w:rFonts w:ascii="Times New Roman" w:hAnsi="Times New Roman" w:cs="Times New Roman"/>
        </w:rPr>
        <w:t>average</w:t>
      </w:r>
      <w:r w:rsidR="005D6919" w:rsidRPr="003B09F5">
        <w:rPr>
          <w:rFonts w:ascii="Times New Roman" w:hAnsi="Times New Roman" w:cs="Times New Roman"/>
        </w:rPr>
        <w:t>.</w:t>
      </w:r>
    </w:p>
    <w:p w14:paraId="53B5245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B" wp14:editId="079405D8">
            <wp:extent cx="4565650" cy="3835400"/>
            <wp:effectExtent l="0" t="0" r="6350" b="0"/>
            <wp:docPr id="61" name="Picture" descr="Unconstrained ordination based on invertebrate data for each surveyed year for Lake Melaleuca Park 173.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62"/>
                    <a:stretch>
                      <a:fillRect/>
                    </a:stretch>
                  </pic:blipFill>
                  <pic:spPr bwMode="auto">
                    <a:xfrm>
                      <a:off x="0" y="0"/>
                      <a:ext cx="4566159" cy="3835828"/>
                    </a:xfrm>
                    <a:prstGeom prst="rect">
                      <a:avLst/>
                    </a:prstGeom>
                    <a:noFill/>
                    <a:ln w="9525">
                      <a:noFill/>
                      <a:headEnd/>
                      <a:tailEnd/>
                    </a:ln>
                  </pic:spPr>
                </pic:pic>
              </a:graphicData>
            </a:graphic>
          </wp:inline>
        </w:drawing>
      </w:r>
    </w:p>
    <w:p w14:paraId="262721DB" w14:textId="073E0291" w:rsidR="001D584F" w:rsidRPr="003B09F5" w:rsidRDefault="00FB199A" w:rsidP="00FB199A">
      <w:pPr>
        <w:pStyle w:val="Caption"/>
        <w:rPr>
          <w:rFonts w:ascii="Times New Roman" w:hAnsi="Times New Roman" w:cs="Times New Roman"/>
        </w:rPr>
      </w:pPr>
      <w:bookmarkStart w:id="502"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49</w:t>
      </w:r>
      <w:r w:rsidRPr="003B09F5">
        <w:rPr>
          <w:rFonts w:ascii="Times New Roman" w:hAnsi="Times New Roman" w:cs="Times New Roman"/>
        </w:rPr>
        <w:fldChar w:fldCharType="end"/>
      </w:r>
      <w:bookmarkEnd w:id="50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w:t>
      </w:r>
      <w:del w:id="503" w:author="Natasha Del Borrello" w:date="2019-12-12T15:42:00Z">
        <w:r w:rsidR="005D6919" w:rsidRPr="003B09F5" w:rsidDel="004D3FF4">
          <w:rPr>
            <w:rFonts w:ascii="Times New Roman" w:hAnsi="Times New Roman" w:cs="Times New Roman"/>
          </w:rPr>
          <w:delText xml:space="preserve"> Lake</w:delText>
        </w:r>
      </w:del>
      <w:r w:rsidR="005D6919" w:rsidRPr="003B09F5">
        <w:rPr>
          <w:rFonts w:ascii="Times New Roman" w:hAnsi="Times New Roman" w:cs="Times New Roman"/>
        </w:rPr>
        <w:t xml:space="preserve"> Melaleuca Park 173. Consecutive years are joined by a line with first and last survey years labeled.</w:t>
      </w:r>
    </w:p>
    <w:p w14:paraId="262721DC" w14:textId="0DF3DB7B" w:rsidR="001D584F" w:rsidRPr="003B09F5" w:rsidRDefault="005D6919">
      <w:pPr>
        <w:pStyle w:val="Heading2"/>
        <w:rPr>
          <w:rFonts w:cs="Times New Roman"/>
        </w:rPr>
      </w:pPr>
      <w:bookmarkStart w:id="504" w:name="melaleuca-park-78"/>
      <w:bookmarkStart w:id="505" w:name="_Toc26198145"/>
      <w:r w:rsidRPr="003B09F5">
        <w:rPr>
          <w:rFonts w:cs="Times New Roman"/>
        </w:rPr>
        <w:lastRenderedPageBreak/>
        <w:t>Melaleuca Park 78</w:t>
      </w:r>
      <w:bookmarkEnd w:id="504"/>
      <w:bookmarkEnd w:id="505"/>
    </w:p>
    <w:p w14:paraId="262721DD" w14:textId="439CCD34" w:rsidR="001D584F" w:rsidRPr="003B09F5" w:rsidRDefault="005D6919">
      <w:pPr>
        <w:pStyle w:val="FirstParagraph"/>
        <w:rPr>
          <w:rFonts w:cs="Times New Roman"/>
        </w:rPr>
      </w:pPr>
      <w:r w:rsidRPr="003B09F5">
        <w:rPr>
          <w:rFonts w:cs="Times New Roman"/>
        </w:rPr>
        <w:t xml:space="preserve">Melaleuca Park 78 (also referred to as </w:t>
      </w:r>
      <w:del w:id="506" w:author="Natasha Del Borrello" w:date="2019-12-12T15:44:00Z">
        <w:r w:rsidRPr="003B09F5" w:rsidDel="004D3FF4">
          <w:rPr>
            <w:rFonts w:cs="Times New Roman"/>
          </w:rPr>
          <w:delText xml:space="preserve">EPP 78 or </w:delText>
        </w:r>
      </w:del>
      <w:r w:rsidRPr="003B09F5">
        <w:rPr>
          <w:rFonts w:cs="Times New Roman"/>
        </w:rPr>
        <w:t xml:space="preserve">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Melaleuca Park 78 is classified as a Dampland habitat, meaning the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provides important habitat for native populations of fauna.</w:t>
      </w:r>
    </w:p>
    <w:p w14:paraId="262721DE" w14:textId="77777777" w:rsidR="001D584F" w:rsidRPr="003B09F5" w:rsidRDefault="005D6919">
      <w:pPr>
        <w:pStyle w:val="Heading3"/>
        <w:rPr>
          <w:rFonts w:cs="Times New Roman"/>
        </w:rPr>
      </w:pPr>
      <w:bookmarkStart w:id="507" w:name="hydrology-10"/>
      <w:bookmarkStart w:id="508" w:name="_Toc26198146"/>
      <w:r w:rsidRPr="003B09F5">
        <w:rPr>
          <w:rFonts w:cs="Times New Roman"/>
        </w:rPr>
        <w:t>Hydrology</w:t>
      </w:r>
      <w:bookmarkEnd w:id="507"/>
      <w:bookmarkEnd w:id="508"/>
    </w:p>
    <w:p w14:paraId="262721DF" w14:textId="6378EEBE" w:rsidR="001D584F" w:rsidRPr="003B09F5" w:rsidRDefault="005D6919">
      <w:pPr>
        <w:pStyle w:val="FirstParagraph"/>
        <w:rPr>
          <w:rFonts w:cs="Times New Roman"/>
        </w:rPr>
      </w:pPr>
      <w:r w:rsidRPr="003B09F5">
        <w:rPr>
          <w:rFonts w:cs="Times New Roman"/>
        </w:rPr>
        <w:t>Water levels at the site have been declining since the beginning of monitoring in 1999 up until 2014, although absolute minimum levels were recorded in 2016. Bore 61613231 indicates that groundwater</w:t>
      </w:r>
      <w:del w:id="509" w:author="Natasha Del Borrello" w:date="2019-12-12T15:45:00Z">
        <w:r w:rsidRPr="003B09F5" w:rsidDel="004D3FF4">
          <w:rPr>
            <w:rFonts w:cs="Times New Roman"/>
          </w:rPr>
          <w:delText>s</w:delText>
        </w:r>
      </w:del>
      <w:r w:rsidRPr="003B09F5">
        <w:rPr>
          <w:rFonts w:cs="Times New Roman"/>
        </w:rPr>
        <w:t xml:space="preserve">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E3659C" w:rsidRPr="003B09F5">
        <w:rPr>
          <w:rFonts w:cs="Times New Roman"/>
        </w:rPr>
        <w:t xml:space="preserve">Figure </w:t>
      </w:r>
      <w:r w:rsidR="00E3659C">
        <w:rPr>
          <w:rFonts w:cs="Times New Roman"/>
          <w:noProof/>
        </w:rPr>
        <w:t>50</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E3659C">
        <w:t xml:space="preserve">Table </w:t>
      </w:r>
      <w:r w:rsidR="00E3659C">
        <w:rPr>
          <w:noProof/>
        </w:rPr>
        <w:t>25</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6D007087" w:rsidR="00D07235" w:rsidRDefault="00D07235" w:rsidP="00D07235">
      <w:pPr>
        <w:pStyle w:val="Caption"/>
        <w:keepNext/>
      </w:pPr>
      <w:bookmarkStart w:id="510" w:name="_Ref25922263"/>
      <w:r>
        <w:t xml:space="preserve">Table </w:t>
      </w:r>
      <w:fldSimple w:instr=" SEQ Table \* ARABIC ">
        <w:r w:rsidR="00E3659C">
          <w:rPr>
            <w:noProof/>
          </w:rPr>
          <w:t>25</w:t>
        </w:r>
      </w:fldSimple>
      <w:bookmarkEnd w:id="510"/>
      <w:r w:rsidRPr="00326731">
        <w:rPr>
          <w:rFonts w:ascii="LMRoman10-Regular" w:hAnsi="LMRoman10-Regular" w:cs="LMRoman10-Regular"/>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4F76CEFC" w14:textId="77777777" w:rsidR="00D07235" w:rsidRPr="003B09F5" w:rsidRDefault="00D07235">
      <w:pPr>
        <w:pStyle w:val="BodyText"/>
        <w:rPr>
          <w:rFonts w:cs="Times New Roman"/>
        </w:rPr>
      </w:pPr>
    </w:p>
    <w:p w14:paraId="262721E1" w14:textId="77777777" w:rsidR="001D584F" w:rsidRPr="003B09F5" w:rsidRDefault="005D6919">
      <w:pPr>
        <w:pStyle w:val="Heading3"/>
        <w:rPr>
          <w:rFonts w:cs="Times New Roman"/>
        </w:rPr>
      </w:pPr>
      <w:bookmarkStart w:id="511" w:name="site-summary-11"/>
      <w:bookmarkStart w:id="512" w:name="_Toc26198147"/>
      <w:r w:rsidRPr="003B09F5">
        <w:rPr>
          <w:rFonts w:cs="Times New Roman"/>
        </w:rPr>
        <w:t>Site summary</w:t>
      </w:r>
      <w:bookmarkEnd w:id="511"/>
      <w:bookmarkEnd w:id="512"/>
    </w:p>
    <w:p w14:paraId="35D76B5C" w14:textId="23A74A60" w:rsidR="00EF532E" w:rsidRDefault="005D6919" w:rsidP="00CB33E4">
      <w:pPr>
        <w:pStyle w:val="FirstParagraph"/>
        <w:rPr>
          <w:rFonts w:cs="Times New Roman"/>
        </w:rPr>
        <w:sectPr w:rsidR="00EF532E" w:rsidSect="00EF532E">
          <w:pgSz w:w="12240" w:h="15840"/>
          <w:pgMar w:top="1440" w:right="1440" w:bottom="1440" w:left="1440" w:header="720" w:footer="720" w:gutter="0"/>
          <w:cols w:space="720"/>
          <w:docGrid w:linePitch="326"/>
        </w:sectPr>
      </w:pPr>
      <w:r w:rsidRPr="003B09F5">
        <w:rPr>
          <w:rFonts w:cs="Times New Roman"/>
        </w:rPr>
        <w:t>The current site values are likely to be maintained despite the predicted decreases in groundwater levels at Melaleuca Park 78</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E3659C" w:rsidRPr="003B09F5">
        <w:rPr>
          <w:rFonts w:cs="Times New Roman"/>
        </w:rPr>
        <w:t xml:space="preserve">Table </w:t>
      </w:r>
      <w:r w:rsidR="00E3659C">
        <w:rPr>
          <w:rFonts w:cs="Times New Roman"/>
          <w:noProof/>
        </w:rPr>
        <w:t>26</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Pr="003B09F5">
        <w:rPr>
          <w:rFonts w:cs="Times New Roman"/>
          <w:i/>
        </w:rPr>
        <w:t>M. preissiana</w:t>
      </w:r>
      <w:r w:rsidRPr="003B09F5">
        <w:rPr>
          <w:rFonts w:cs="Times New Roman"/>
        </w:rPr>
        <w:t>, will persist. There is evidence that the site has recovered substantially from past bushfire events.</w:t>
      </w:r>
      <w:bookmarkStart w:id="513" w:name="_Ref25922269"/>
    </w:p>
    <w:p w14:paraId="7E001C6D" w14:textId="654F7F66" w:rsidR="00EF532E" w:rsidRDefault="00EF532E" w:rsidP="00CB33E4">
      <w:pPr>
        <w:pStyle w:val="FirstParagraph"/>
        <w:rPr>
          <w:rFonts w:cs="Times New Roman"/>
        </w:rPr>
      </w:pPr>
    </w:p>
    <w:p w14:paraId="5A024BC3" w14:textId="05F2E0F9" w:rsidR="00FB199A" w:rsidRPr="003B09F5" w:rsidRDefault="00FB199A" w:rsidP="00CB33E4">
      <w:pPr>
        <w:pStyle w:val="FirstParagraph"/>
        <w:rPr>
          <w:rFonts w:cs="Times New Roman"/>
        </w:rPr>
      </w:pPr>
      <w:bookmarkStart w:id="514" w:name="_Ref2619621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26</w:t>
      </w:r>
      <w:r w:rsidRPr="003B09F5">
        <w:rPr>
          <w:rFonts w:cs="Times New Roman"/>
        </w:rPr>
        <w:fldChar w:fldCharType="end"/>
      </w:r>
      <w:bookmarkEnd w:id="513"/>
      <w:bookmarkEnd w:id="514"/>
      <w:r w:rsidRPr="003B09F5">
        <w:rPr>
          <w:rFonts w:cs="Times New Roman"/>
        </w:rPr>
        <w:t xml:space="preserve"> Ecological consequences of revised thresholds in terms of compliance of stated site management objectives at the Melaleuca Park 78 wetland.</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14"/>
        <w:gridCol w:w="9014"/>
        <w:gridCol w:w="1432"/>
      </w:tblGrid>
      <w:tr w:rsidR="003B09F5" w:rsidRPr="003B09F5" w14:paraId="262721E7" w14:textId="77777777">
        <w:tc>
          <w:tcPr>
            <w:tcW w:w="0" w:type="auto"/>
            <w:tcBorders>
              <w:bottom w:val="single" w:sz="0" w:space="0" w:color="auto"/>
            </w:tcBorders>
            <w:vAlign w:val="bottom"/>
          </w:tcPr>
          <w:p w14:paraId="262721E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E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07E7BB86"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t>
            </w:r>
            <w:r w:rsidRPr="004D3FF4">
              <w:rPr>
                <w:rFonts w:cs="Times New Roman"/>
                <w:rPrChange w:id="515" w:author="Natasha Del Borrello" w:date="2019-12-12T15:48:00Z">
                  <w:rPr>
                    <w:rFonts w:cs="Times New Roman"/>
                    <w:i/>
                  </w:rPr>
                </w:rPrChange>
              </w:rPr>
              <w:t xml:space="preserve">which are susceptible to groundwater declines, are predicted to increase in cover abundance given a scenario of low ground water levels. It is likely that the site will retain many of key wetland species, but it is unlikely </w:t>
            </w:r>
            <w:r w:rsidRPr="004D3FF4">
              <w:rPr>
                <w:rFonts w:cs="Times New Roman"/>
                <w:i/>
                <w:rPrChange w:id="516" w:author="Natasha Del Borrello" w:date="2019-12-12T15:48:00Z">
                  <w:rPr>
                    <w:rFonts w:cs="Times New Roman"/>
                  </w:rPr>
                </w:rPrChange>
              </w:rPr>
              <w:t>B. articulata</w:t>
            </w:r>
            <w:commentRangeStart w:id="517"/>
            <w:r w:rsidRPr="003B09F5">
              <w:rPr>
                <w:rFonts w:cs="Times New Roman"/>
              </w:rPr>
              <w:t>*</w:t>
            </w:r>
            <w:commentRangeEnd w:id="517"/>
            <w:r w:rsidR="00D47729">
              <w:rPr>
                <w:rStyle w:val="CommentReference"/>
                <w:rFonts w:asciiTheme="minorHAnsi" w:hAnsiTheme="minorHAnsi"/>
              </w:rPr>
              <w:commentReference w:id="517"/>
            </w:r>
            <w:r w:rsidRPr="003B09F5">
              <w:rPr>
                <w:rFonts w:cs="Times New Roman"/>
              </w:rPr>
              <w:t xml:space="preserve">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518" w:name="vegetation-dynamics-11"/>
    </w:p>
    <w:p w14:paraId="262721FC" w14:textId="77D5389F" w:rsidR="001D584F" w:rsidRPr="003B09F5" w:rsidRDefault="005D6919">
      <w:pPr>
        <w:pStyle w:val="Heading3"/>
        <w:rPr>
          <w:rFonts w:cs="Times New Roman"/>
        </w:rPr>
      </w:pPr>
      <w:bookmarkStart w:id="519" w:name="_Toc26198148"/>
      <w:r w:rsidRPr="003B09F5">
        <w:rPr>
          <w:rFonts w:cs="Times New Roman"/>
        </w:rPr>
        <w:lastRenderedPageBreak/>
        <w:t>Vegetation dynamics</w:t>
      </w:r>
      <w:bookmarkEnd w:id="518"/>
      <w:bookmarkEnd w:id="519"/>
    </w:p>
    <w:p w14:paraId="262721FD" w14:textId="175440C0" w:rsidR="001D584F" w:rsidRPr="003B09F5" w:rsidRDefault="005D6919">
      <w:pPr>
        <w:pStyle w:val="FirstParagraph"/>
        <w:rPr>
          <w:rFonts w:cs="Times New Roman"/>
        </w:rPr>
      </w:pPr>
      <w:r w:rsidRPr="003B09F5">
        <w:rPr>
          <w:rFonts w:cs="Times New Roman"/>
        </w:rPr>
        <w:t>The vegetation transect has been monitored at Melaleuca Park 78 since 1997 and was last surveyed in 2018 (Buller et al.</w:t>
      </w:r>
      <w:r w:rsidR="003034CA">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w:t>
      </w:r>
      <w:r w:rsidR="002301E4" w:rsidRPr="003B09F5">
        <w:rPr>
          <w:rFonts w:cs="Times New Roman"/>
        </w:rPr>
        <w:t>understory</w:t>
      </w:r>
      <w:r w:rsidRPr="003B09F5">
        <w:rPr>
          <w:rFonts w:cs="Times New Roman"/>
        </w:rPr>
        <w:t xml:space="preserve"> of </w:t>
      </w:r>
      <w:r w:rsidRPr="003B09F5">
        <w:rPr>
          <w:rFonts w:cs="Times New Roman"/>
          <w:i/>
        </w:rPr>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w:t>
      </w:r>
      <w:r w:rsidR="003034CA" w:rsidRPr="003B09F5">
        <w:rPr>
          <w:rFonts w:cs="Times New Roman"/>
        </w:rPr>
        <w:t>Several</w:t>
      </w:r>
      <w:r w:rsidRPr="003B09F5">
        <w:rPr>
          <w:rFonts w:cs="Times New Roman"/>
        </w:rPr>
        <w:t xml:space="preserve">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520"/>
      <w:r w:rsidRPr="003B09F5">
        <w:rPr>
          <w:rFonts w:cs="Times New Roman"/>
        </w:rPr>
        <w:t xml:space="preserve">Trajectories of compositional change provide further evidence for post-fire recovery as recent plot assemblages are becoming more similar to those recorded before the fire </w:t>
      </w:r>
      <w:commentRangeEnd w:id="520"/>
      <w:r w:rsidR="00D47729">
        <w:rPr>
          <w:rStyle w:val="CommentReference"/>
          <w:rFonts w:asciiTheme="minorHAnsi" w:hAnsiTheme="minorHAnsi"/>
        </w:rPr>
        <w:commentReference w:id="520"/>
      </w:r>
      <w:r w:rsidRPr="003B09F5">
        <w:rPr>
          <w:rFonts w:cs="Times New Roman"/>
        </w:rPr>
        <w:t>(</w:t>
      </w:r>
      <w:r w:rsidR="00BE0B7D">
        <w:rPr>
          <w:rFonts w:cs="Times New Roman"/>
        </w:rPr>
        <w:fldChar w:fldCharType="begin"/>
      </w:r>
      <w:r w:rsidR="00BE0B7D">
        <w:rPr>
          <w:rFonts w:cs="Times New Roman"/>
        </w:rPr>
        <w:instrText xml:space="preserve"> REF _Ref25920700 \h </w:instrText>
      </w:r>
      <w:r w:rsidR="00BE0B7D">
        <w:rPr>
          <w:rFonts w:cs="Times New Roman"/>
        </w:rPr>
      </w:r>
      <w:r w:rsidR="00BE0B7D">
        <w:rPr>
          <w:rFonts w:cs="Times New Roman"/>
        </w:rPr>
        <w:fldChar w:fldCharType="separate"/>
      </w:r>
      <w:r w:rsidR="00E3659C" w:rsidRPr="003B09F5">
        <w:rPr>
          <w:rFonts w:cs="Times New Roman"/>
        </w:rPr>
        <w:t xml:space="preserve">Figure </w:t>
      </w:r>
      <w:r w:rsidR="00E3659C">
        <w:rPr>
          <w:rFonts w:cs="Times New Roman"/>
          <w:noProof/>
        </w:rPr>
        <w:t>51</w:t>
      </w:r>
      <w:r w:rsidR="00BE0B7D">
        <w:rPr>
          <w:rFonts w:cs="Times New Roman"/>
        </w:rPr>
        <w:fldChar w:fldCharType="end"/>
      </w:r>
      <w:r w:rsidRPr="003B09F5">
        <w:rPr>
          <w:rFonts w:cs="Times New Roman"/>
        </w:rPr>
        <w:t>).</w:t>
      </w:r>
    </w:p>
    <w:p w14:paraId="262721FE" w14:textId="3E459584" w:rsidR="001D584F" w:rsidRPr="003B09F5" w:rsidRDefault="005D6919">
      <w:pPr>
        <w:pStyle w:val="BodyText"/>
        <w:rPr>
          <w:rFonts w:cs="Times New Roman"/>
        </w:rPr>
      </w:pPr>
      <w:r w:rsidRPr="003B09F5">
        <w:rPr>
          <w:rFonts w:cs="Times New Roman"/>
        </w:rPr>
        <w:t>Bayesian regression modelling suggests a number of species associated with low groundwater levels (</w:t>
      </w:r>
      <w:r w:rsidR="00BE0B7D">
        <w:rPr>
          <w:rFonts w:cs="Times New Roman"/>
        </w:rPr>
        <w:fldChar w:fldCharType="begin"/>
      </w:r>
      <w:r w:rsidR="00BE0B7D">
        <w:rPr>
          <w:rFonts w:cs="Times New Roman"/>
        </w:rPr>
        <w:instrText xml:space="preserve"> REF _Ref25920705 \h </w:instrText>
      </w:r>
      <w:r w:rsidR="00BE0B7D">
        <w:rPr>
          <w:rFonts w:cs="Times New Roman"/>
        </w:rPr>
      </w:r>
      <w:r w:rsidR="00BE0B7D">
        <w:rPr>
          <w:rFonts w:cs="Times New Roman"/>
        </w:rPr>
        <w:fldChar w:fldCharType="separate"/>
      </w:r>
      <w:r w:rsidR="00E3659C" w:rsidRPr="003B09F5">
        <w:rPr>
          <w:rFonts w:cs="Times New Roman"/>
        </w:rPr>
        <w:t xml:space="preserve">Figure </w:t>
      </w:r>
      <w:r w:rsidR="00E3659C">
        <w:rPr>
          <w:rFonts w:cs="Times New Roman"/>
          <w:noProof/>
        </w:rPr>
        <w:t>52</w:t>
      </w:r>
      <w:r w:rsidR="00BE0B7D">
        <w:rPr>
          <w:rFonts w:cs="Times New Roman"/>
        </w:rPr>
        <w:fldChar w:fldCharType="end"/>
      </w:r>
      <w:r w:rsidRPr="003B09F5">
        <w:rPr>
          <w:rFonts w:cs="Times New Roman"/>
        </w:rPr>
        <w:t xml:space="preserve">). </w:t>
      </w:r>
      <w:r w:rsidR="00BE0B7D" w:rsidRPr="003B09F5">
        <w:rPr>
          <w:rFonts w:cs="Times New Roman"/>
        </w:rPr>
        <w:t>Some</w:t>
      </w:r>
      <w:r w:rsidRPr="003B09F5">
        <w:rPr>
          <w:rFonts w:cs="Times New Roman"/>
        </w:rPr>
        <w:t xml:space="preserve"> natives,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ins w:id="521" w:author="Natasha Del Borrello" w:date="2019-12-12T15:49:00Z">
        <w:r w:rsidR="00D47729">
          <w:rPr>
            <w:rFonts w:cs="Times New Roman"/>
          </w:rPr>
          <w:t xml:space="preserve"> levels</w:t>
        </w:r>
      </w:ins>
      <w:del w:id="522" w:author="Natasha Del Borrello" w:date="2019-12-12T15:49:00Z">
        <w:r w:rsidRPr="003B09F5" w:rsidDel="00D47729">
          <w:rPr>
            <w:rFonts w:cs="Times New Roman"/>
          </w:rPr>
          <w:delText>s</w:delText>
        </w:r>
      </w:del>
      <w:r w:rsidRPr="003B09F5">
        <w:rPr>
          <w:rFonts w:cs="Times New Roman"/>
        </w:rPr>
        <w:t xml:space="preserve">.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Ursinia anthemoides</w:t>
      </w:r>
      <w:r w:rsidRPr="003B09F5">
        <w:rPr>
          <w:rFonts w:cs="Times New Roman"/>
        </w:rPr>
        <w:t xml:space="preserve">, </w:t>
      </w:r>
      <w:del w:id="523" w:author="Natasha Del Borrello" w:date="2019-12-12T15:50:00Z">
        <w:r w:rsidRPr="003B09F5" w:rsidDel="00D47729">
          <w:rPr>
            <w:rFonts w:cs="Times New Roman"/>
          </w:rPr>
          <w:delText xml:space="preserve">are </w:delText>
        </w:r>
      </w:del>
      <w:ins w:id="524" w:author="Natasha Del Borrello" w:date="2019-12-12T15:50:00Z">
        <w:r w:rsidR="00D47729">
          <w:rPr>
            <w:rFonts w:cs="Times New Roman"/>
          </w:rPr>
          <w:t>is</w:t>
        </w:r>
        <w:r w:rsidR="00D47729" w:rsidRPr="003B09F5">
          <w:rPr>
            <w:rFonts w:cs="Times New Roman"/>
          </w:rPr>
          <w:t xml:space="preserve"> </w:t>
        </w:r>
      </w:ins>
      <w:r w:rsidRPr="003B09F5">
        <w:rPr>
          <w:rFonts w:cs="Times New Roman"/>
        </w:rPr>
        <w:t xml:space="preserve">also likely to increase </w:t>
      </w:r>
      <w:del w:id="525" w:author="Natasha Del Borrello" w:date="2019-12-12T15:50:00Z">
        <w:r w:rsidRPr="003B09F5" w:rsidDel="00D47729">
          <w:rPr>
            <w:rFonts w:cs="Times New Roman"/>
          </w:rPr>
          <w:delText xml:space="preserve">in cover abundance </w:delText>
        </w:r>
      </w:del>
      <w:r w:rsidR="002301E4" w:rsidRPr="003B09F5">
        <w:rPr>
          <w:rFonts w:cs="Times New Roman"/>
        </w:rPr>
        <w:t>with</w:t>
      </w:r>
      <w:r w:rsidRPr="003B09F5">
        <w:rPr>
          <w:rFonts w:cs="Times New Roman"/>
        </w:rPr>
        <w:t xml:space="preserve"> declining groundwater</w:t>
      </w:r>
      <w:ins w:id="526" w:author="Natasha Del Borrello" w:date="2019-12-12T15:50:00Z">
        <w:r w:rsidR="00D47729">
          <w:rPr>
            <w:rFonts w:cs="Times New Roman"/>
          </w:rPr>
          <w:t xml:space="preserve"> levels</w:t>
        </w:r>
      </w:ins>
      <w:del w:id="527" w:author="Natasha Del Borrello" w:date="2019-12-12T15:50:00Z">
        <w:r w:rsidRPr="003B09F5" w:rsidDel="00D47729">
          <w:rPr>
            <w:rFonts w:cs="Times New Roman"/>
          </w:rPr>
          <w:delText>s</w:delText>
        </w:r>
      </w:del>
      <w:r w:rsidRPr="003B09F5">
        <w:rPr>
          <w:rFonts w:cs="Times New Roman"/>
        </w:rPr>
        <w:t xml:space="preserve">. </w:t>
      </w:r>
      <w:del w:id="528"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23FD2E5D"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5D" wp14:editId="2627245E">
            <wp:extent cx="4620126" cy="3696101"/>
            <wp:effectExtent l="0" t="0" r="0" b="0"/>
            <wp:docPr id="62" name="Picture" descr=" Groundwater levels recorded at bore 61613231 in the vicinity of the Melaleuca Park 78 wetland.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26272200" w14:textId="6E43F8C9" w:rsidR="001D584F" w:rsidRPr="003B09F5" w:rsidRDefault="00FB199A" w:rsidP="00FB199A">
      <w:pPr>
        <w:pStyle w:val="Caption"/>
        <w:rPr>
          <w:rFonts w:ascii="Times New Roman" w:hAnsi="Times New Roman" w:cs="Times New Roman"/>
        </w:rPr>
      </w:pPr>
      <w:bookmarkStart w:id="529"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50</w:t>
      </w:r>
      <w:r w:rsidRPr="003B09F5">
        <w:rPr>
          <w:rFonts w:ascii="Times New Roman" w:hAnsi="Times New Roman" w:cs="Times New Roman"/>
        </w:rPr>
        <w:fldChar w:fldCharType="end"/>
      </w:r>
      <w:bookmarkEnd w:id="529"/>
      <w:r w:rsidRPr="003B09F5">
        <w:rPr>
          <w:rFonts w:ascii="Times New Roman" w:hAnsi="Times New Roman" w:cs="Times New Roman"/>
        </w:rPr>
        <w:t xml:space="preserve"> </w:t>
      </w:r>
      <w:r w:rsidR="005D6919" w:rsidRPr="003B09F5">
        <w:rPr>
          <w:rFonts w:ascii="Times New Roman" w:hAnsi="Times New Roman" w:cs="Times New Roman"/>
        </w:rPr>
        <w:t>Groundwater levels recorded at bore 61613231 in the vicinity of the Melaleuca Park 78 wetland. Red segments on fitted line represent statistically significant periods of decline and blue represent statistically significant periods of increasing water levels.</w:t>
      </w:r>
    </w:p>
    <w:p w14:paraId="27E8F34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1" wp14:editId="26272462">
            <wp:extent cx="4620126" cy="3696101"/>
            <wp:effectExtent l="0" t="0" r="0" b="0"/>
            <wp:docPr id="64" name="Picture" descr="Unconstrained ordination based on the latent variable model for each surveyed year for Melaleuca Park 78.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26272204" w14:textId="5A81D23E" w:rsidR="001D584F" w:rsidRPr="003B09F5" w:rsidRDefault="00FB199A" w:rsidP="00FB199A">
      <w:pPr>
        <w:pStyle w:val="Caption"/>
        <w:rPr>
          <w:rFonts w:ascii="Times New Roman" w:hAnsi="Times New Roman" w:cs="Times New Roman"/>
        </w:rPr>
      </w:pPr>
      <w:bookmarkStart w:id="530"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51</w:t>
      </w:r>
      <w:r w:rsidRPr="003B09F5">
        <w:rPr>
          <w:rFonts w:ascii="Times New Roman" w:hAnsi="Times New Roman" w:cs="Times New Roman"/>
        </w:rPr>
        <w:fldChar w:fldCharType="end"/>
      </w:r>
      <w:bookmarkEnd w:id="530"/>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78. Plots are represented as different colours and consecutive years are joined by a line with first and last survey years labeled.</w:t>
      </w:r>
    </w:p>
    <w:p w14:paraId="375F9CE9"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3" wp14:editId="26272464">
            <wp:extent cx="4620126" cy="3696101"/>
            <wp:effectExtent l="0" t="0" r="0" b="0"/>
            <wp:docPr id="65"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26272206" w14:textId="1AD33521" w:rsidR="001D584F" w:rsidRPr="003B09F5" w:rsidRDefault="00FB199A" w:rsidP="00FB199A">
      <w:pPr>
        <w:pStyle w:val="Caption"/>
        <w:rPr>
          <w:rFonts w:ascii="Times New Roman" w:hAnsi="Times New Roman" w:cs="Times New Roman"/>
        </w:rPr>
      </w:pPr>
      <w:bookmarkStart w:id="531"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52</w:t>
      </w:r>
      <w:r w:rsidRPr="003B09F5">
        <w:rPr>
          <w:rFonts w:ascii="Times New Roman" w:hAnsi="Times New Roman" w:cs="Times New Roman"/>
        </w:rPr>
        <w:fldChar w:fldCharType="end"/>
      </w:r>
      <w:bookmarkEnd w:id="531"/>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Melaleuca Park 78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0881E4F" w14:textId="77777777" w:rsidR="00590956" w:rsidRPr="003B09F5" w:rsidRDefault="00590956">
      <w:pPr>
        <w:rPr>
          <w:rFonts w:ascii="Times New Roman" w:eastAsiaTheme="majorEastAsia" w:hAnsi="Times New Roman" w:cs="Times New Roman"/>
          <w:b/>
          <w:bCs/>
          <w:sz w:val="32"/>
          <w:szCs w:val="32"/>
        </w:rPr>
      </w:pPr>
      <w:bookmarkStart w:id="532" w:name="mm59b---whiteman-park-east"/>
      <w:r w:rsidRPr="003B09F5">
        <w:rPr>
          <w:rFonts w:ascii="Times New Roman" w:hAnsi="Times New Roman" w:cs="Times New Roman"/>
        </w:rPr>
        <w:br w:type="page"/>
      </w:r>
    </w:p>
    <w:p w14:paraId="26272207" w14:textId="749A5A53" w:rsidR="001D584F" w:rsidRPr="003B09F5" w:rsidRDefault="005D6919">
      <w:pPr>
        <w:pStyle w:val="Heading2"/>
        <w:rPr>
          <w:rFonts w:cs="Times New Roman"/>
        </w:rPr>
      </w:pPr>
      <w:bookmarkStart w:id="533" w:name="_Toc26198149"/>
      <w:r w:rsidRPr="003B09F5">
        <w:rPr>
          <w:rFonts w:cs="Times New Roman"/>
        </w:rPr>
        <w:lastRenderedPageBreak/>
        <w:t>MM59B - Whiteman Park East</w:t>
      </w:r>
      <w:bookmarkEnd w:id="532"/>
      <w:bookmarkEnd w:id="533"/>
    </w:p>
    <w:p w14:paraId="26272208" w14:textId="77777777" w:rsidR="001D584F" w:rsidRPr="003B09F5" w:rsidRDefault="005D6919">
      <w:pPr>
        <w:pStyle w:val="Heading3"/>
        <w:rPr>
          <w:rFonts w:cs="Times New Roman"/>
        </w:rPr>
      </w:pPr>
      <w:bookmarkStart w:id="534" w:name="hydrology-11"/>
      <w:bookmarkStart w:id="535" w:name="_Toc26198150"/>
      <w:r w:rsidRPr="003B09F5">
        <w:rPr>
          <w:rFonts w:cs="Times New Roman"/>
        </w:rPr>
        <w:t>Hydrology</w:t>
      </w:r>
      <w:bookmarkEnd w:id="534"/>
      <w:bookmarkEnd w:id="535"/>
    </w:p>
    <w:p w14:paraId="26272209" w14:textId="105C49D2"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53</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E3659C">
        <w:t xml:space="preserve">Table </w:t>
      </w:r>
      <w:r w:rsidR="00E3659C">
        <w:rPr>
          <w:noProof/>
        </w:rPr>
        <w:t>27</w:t>
      </w:r>
      <w:r w:rsidR="007177D1">
        <w:rPr>
          <w:rFonts w:cs="Times New Roman"/>
        </w:rPr>
        <w:fldChar w:fldCharType="end"/>
      </w:r>
      <w:r w:rsidRPr="003B09F5">
        <w:rPr>
          <w:rFonts w:cs="Times New Roman"/>
        </w:rPr>
        <w:t>). Minimum water levels occur in June, while maximums are usually reached in October.</w:t>
      </w:r>
    </w:p>
    <w:p w14:paraId="50A16EAE" w14:textId="57F6131E" w:rsidR="0088178A" w:rsidRDefault="0088178A" w:rsidP="0088178A">
      <w:pPr>
        <w:pStyle w:val="Caption"/>
        <w:keepNext/>
      </w:pPr>
      <w:bookmarkStart w:id="536" w:name="_Ref25922306"/>
      <w:r>
        <w:t xml:space="preserve">Table </w:t>
      </w:r>
      <w:fldSimple w:instr=" SEQ Table \* ARABIC ">
        <w:r w:rsidR="00E3659C">
          <w:rPr>
            <w:noProof/>
          </w:rPr>
          <w:t>27</w:t>
        </w:r>
      </w:fldSimple>
      <w:bookmarkEnd w:id="53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33880C1B" w14:textId="77777777" w:rsidR="0088178A" w:rsidRPr="0088178A" w:rsidRDefault="0088178A" w:rsidP="0088178A">
      <w:pPr>
        <w:pStyle w:val="BodyText"/>
      </w:pPr>
    </w:p>
    <w:p w14:paraId="45591F06" w14:textId="482E4698" w:rsidR="00B63EBE" w:rsidRDefault="005D6919" w:rsidP="006110AD">
      <w:pPr>
        <w:pStyle w:val="Heading3"/>
        <w:rPr>
          <w:rFonts w:cs="Times New Roman"/>
        </w:rPr>
        <w:sectPr w:rsidR="00B63EBE">
          <w:pgSz w:w="12240" w:h="15840"/>
          <w:pgMar w:top="1440" w:right="1440" w:bottom="1440" w:left="1440" w:header="720" w:footer="720" w:gutter="0"/>
          <w:cols w:space="720"/>
        </w:sectPr>
      </w:pPr>
      <w:bookmarkStart w:id="537" w:name="site-summary-12"/>
      <w:bookmarkStart w:id="538" w:name="_Toc26198151"/>
      <w:r w:rsidRPr="003B09F5">
        <w:rPr>
          <w:rFonts w:cs="Times New Roman"/>
        </w:rPr>
        <w:t>Site summary</w:t>
      </w:r>
      <w:bookmarkEnd w:id="537"/>
      <w:bookmarkEnd w:id="538"/>
    </w:p>
    <w:p w14:paraId="570DEC47" w14:textId="208E8DF1"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28</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434"/>
        <w:gridCol w:w="8047"/>
        <w:gridCol w:w="1479"/>
      </w:tblGrid>
      <w:tr w:rsidR="003B09F5" w:rsidRPr="003B09F5" w14:paraId="2627220F" w14:textId="77777777">
        <w:tc>
          <w:tcPr>
            <w:tcW w:w="0" w:type="auto"/>
            <w:tcBorders>
              <w:bottom w:val="single" w:sz="0" w:space="0" w:color="auto"/>
            </w:tcBorders>
            <w:vAlign w:val="bottom"/>
          </w:tcPr>
          <w:p w14:paraId="2627220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0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539" w:name="vegetation-character"/>
    </w:p>
    <w:p w14:paraId="26272224" w14:textId="070811B5" w:rsidR="001D584F" w:rsidRPr="003B09F5" w:rsidRDefault="005D6919">
      <w:pPr>
        <w:pStyle w:val="Heading3"/>
        <w:rPr>
          <w:rFonts w:cs="Times New Roman"/>
        </w:rPr>
      </w:pPr>
      <w:bookmarkStart w:id="540" w:name="_Toc26198152"/>
      <w:r w:rsidRPr="003B09F5">
        <w:rPr>
          <w:rFonts w:cs="Times New Roman"/>
        </w:rPr>
        <w:lastRenderedPageBreak/>
        <w:t>Vegetation character</w:t>
      </w:r>
      <w:bookmarkEnd w:id="539"/>
      <w:bookmarkEnd w:id="540"/>
    </w:p>
    <w:p w14:paraId="26272225" w14:textId="41EB5B48" w:rsidR="001D584F" w:rsidRPr="003B09F5" w:rsidRDefault="005D6919">
      <w:pPr>
        <w:pStyle w:val="FirstParagraph"/>
        <w:rPr>
          <w:rFonts w:cs="Times New Roman"/>
        </w:rPr>
      </w:pPr>
      <w:r w:rsidRPr="003B09F5">
        <w:rPr>
          <w:rFonts w:cs="Times New Roman"/>
        </w:rPr>
        <w:t xml:space="preserve">The site contains a fairly sparse </w:t>
      </w:r>
      <w:r w:rsidR="002301E4" w:rsidRPr="003B09F5">
        <w:rPr>
          <w:rFonts w:cs="Times New Roman"/>
        </w:rPr>
        <w:t>understory</w:t>
      </w:r>
      <w:r w:rsidRPr="003B09F5">
        <w:rPr>
          <w:rFonts w:cs="Times New Roman"/>
        </w:rPr>
        <w:t xml:space="preserve"> and open mixed woodland canopy consisting of </w:t>
      </w:r>
      <w:r w:rsidRPr="003B09F5">
        <w:rPr>
          <w:rFonts w:cs="Times New Roman"/>
          <w:i/>
        </w:rPr>
        <w:t>Banksia</w:t>
      </w:r>
      <w:r w:rsidRPr="003B09F5">
        <w:rPr>
          <w:rFonts w:cs="Times New Roman"/>
        </w:rPr>
        <w:t xml:space="preserve"> spp</w:t>
      </w:r>
      <w:r w:rsidR="002301E4" w:rsidRPr="003B09F5">
        <w:rPr>
          <w:rFonts w:cs="Times New Roman"/>
        </w:rPr>
        <w:t>.</w:t>
      </w:r>
      <w:r w:rsidRPr="003B09F5">
        <w:rPr>
          <w:rFonts w:cs="Times New Roman"/>
        </w:rPr>
        <w:t xml:space="preserve">,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xml:space="preserve">. Vegetation is slightly degraded with signs of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w:t>
      </w:r>
      <w:r w:rsidR="002301E4" w:rsidRPr="003B09F5">
        <w:rPr>
          <w:rFonts w:cs="Times New Roman"/>
        </w:rPr>
        <w:t>understory</w:t>
      </w:r>
      <w:r w:rsidRPr="003B09F5">
        <w:rPr>
          <w:rFonts w:cs="Times New Roman"/>
        </w:rPr>
        <w:t xml:space="preserve"> species include </w:t>
      </w:r>
      <w:r w:rsidRPr="003B09F5">
        <w:rPr>
          <w:rFonts w:cs="Times New Roman"/>
          <w:i/>
        </w:rPr>
        <w:t>Scholtzia involucrata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201F57DA"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5" wp14:editId="26272466">
            <wp:extent cx="4620126" cy="3696101"/>
            <wp:effectExtent l="0" t="0" r="0" b="0"/>
            <wp:docPr id="66" name="Picture" descr=" Groundwater levels recorded at bore 61610661 in the vicinity of MM59B. Red segments represent periods of significant decline in groundwater level while blue segments represent periods of significant increase in groundwater level."/>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26272227" w14:textId="312679AC" w:rsidR="001D584F" w:rsidRPr="003B09F5" w:rsidRDefault="00D75615" w:rsidP="00D75615">
      <w:pPr>
        <w:pStyle w:val="Caption"/>
        <w:rPr>
          <w:rFonts w:ascii="Times New Roman" w:hAnsi="Times New Roman" w:cs="Times New Roman"/>
        </w:rPr>
      </w:pPr>
      <w:bookmarkStart w:id="541"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53</w:t>
      </w:r>
      <w:r w:rsidRPr="003B09F5">
        <w:rPr>
          <w:rFonts w:ascii="Times New Roman" w:hAnsi="Times New Roman" w:cs="Times New Roman"/>
        </w:rPr>
        <w:fldChar w:fldCharType="end"/>
      </w:r>
      <w:bookmarkEnd w:id="541"/>
      <w:r w:rsidR="005D6919" w:rsidRPr="003B09F5">
        <w:rPr>
          <w:rFonts w:ascii="Times New Roman" w:hAnsi="Times New Roman" w:cs="Times New Roman"/>
        </w:rPr>
        <w:t xml:space="preserve"> Groundwater levels recorded at bore 61610661 in the vicinity of MM59B. Red segments represent periods of significant decline in groundwater level while blue segments represent periods of significant increase in groundwater level.</w:t>
      </w:r>
    </w:p>
    <w:p w14:paraId="48223F19" w14:textId="77777777" w:rsidR="00590956" w:rsidRPr="003B09F5" w:rsidRDefault="00590956">
      <w:pPr>
        <w:rPr>
          <w:rFonts w:ascii="Times New Roman" w:eastAsiaTheme="majorEastAsia" w:hAnsi="Times New Roman" w:cs="Times New Roman"/>
          <w:b/>
          <w:bCs/>
          <w:sz w:val="32"/>
          <w:szCs w:val="32"/>
        </w:rPr>
      </w:pPr>
      <w:bookmarkStart w:id="542" w:name="pm9---pinjar-north"/>
      <w:r w:rsidRPr="003B09F5">
        <w:rPr>
          <w:rFonts w:ascii="Times New Roman" w:hAnsi="Times New Roman" w:cs="Times New Roman"/>
        </w:rPr>
        <w:br w:type="page"/>
      </w:r>
    </w:p>
    <w:p w14:paraId="26272228" w14:textId="60FF95CA" w:rsidR="001D584F" w:rsidRPr="003B09F5" w:rsidRDefault="005D6919">
      <w:pPr>
        <w:pStyle w:val="Heading2"/>
        <w:rPr>
          <w:rFonts w:cs="Times New Roman"/>
        </w:rPr>
      </w:pPr>
      <w:bookmarkStart w:id="543" w:name="_Toc26198153"/>
      <w:r w:rsidRPr="003B09F5">
        <w:rPr>
          <w:rFonts w:cs="Times New Roman"/>
        </w:rPr>
        <w:lastRenderedPageBreak/>
        <w:t>PM9 - Pinjar North</w:t>
      </w:r>
      <w:bookmarkEnd w:id="542"/>
      <w:bookmarkEnd w:id="543"/>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544" w:name="hydrology-12"/>
      <w:bookmarkStart w:id="545" w:name="_Toc26198154"/>
      <w:r w:rsidRPr="003B09F5">
        <w:rPr>
          <w:rFonts w:cs="Times New Roman"/>
        </w:rPr>
        <w:t>Hydrology</w:t>
      </w:r>
      <w:bookmarkEnd w:id="544"/>
      <w:bookmarkEnd w:id="545"/>
    </w:p>
    <w:p w14:paraId="2627222C" w14:textId="0FD3B63E"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54</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E3659C">
        <w:t xml:space="preserve">Table </w:t>
      </w:r>
      <w:r w:rsidR="00E3659C">
        <w:rPr>
          <w:noProof/>
        </w:rPr>
        <w:t>29</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04B3A6DB" w:rsidR="00C74F20" w:rsidRDefault="00C74F20" w:rsidP="00C74F20">
      <w:pPr>
        <w:pStyle w:val="Caption"/>
        <w:keepNext/>
      </w:pPr>
      <w:bookmarkStart w:id="546" w:name="_Ref25922367"/>
      <w:r>
        <w:t xml:space="preserve">Table </w:t>
      </w:r>
      <w:fldSimple w:instr=" SEQ Table \* ARABIC ">
        <w:r w:rsidR="00E3659C">
          <w:rPr>
            <w:noProof/>
          </w:rPr>
          <w:t>29</w:t>
        </w:r>
      </w:fldSimple>
      <w:bookmarkEnd w:id="54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0D2A95B2" w14:textId="77777777" w:rsidR="00C74F20" w:rsidRPr="00C74F20" w:rsidRDefault="00C74F20" w:rsidP="00C74F20">
      <w:pPr>
        <w:pStyle w:val="BodyText"/>
      </w:pPr>
    </w:p>
    <w:p w14:paraId="2627222D" w14:textId="77777777" w:rsidR="001D584F" w:rsidRPr="003B09F5" w:rsidRDefault="005D6919">
      <w:pPr>
        <w:pStyle w:val="Heading3"/>
        <w:rPr>
          <w:rFonts w:cs="Times New Roman"/>
        </w:rPr>
      </w:pPr>
      <w:bookmarkStart w:id="547" w:name="site-summary-13"/>
      <w:bookmarkStart w:id="548" w:name="_Toc26198155"/>
      <w:r w:rsidRPr="003B09F5">
        <w:rPr>
          <w:rFonts w:cs="Times New Roman"/>
        </w:rPr>
        <w:lastRenderedPageBreak/>
        <w:t>Site summary</w:t>
      </w:r>
      <w:bookmarkEnd w:id="547"/>
      <w:bookmarkEnd w:id="548"/>
    </w:p>
    <w:p w14:paraId="0EAFC7F8"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7" wp14:editId="26272468">
            <wp:extent cx="4620126" cy="3696101"/>
            <wp:effectExtent l="0" t="0" r="0" b="0"/>
            <wp:docPr id="67" name="Picture" descr="Groundwater levels recorded at bore 61610804 in the vicinity of PM9.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2627222F" w14:textId="0FA113EA" w:rsidR="001D584F" w:rsidRPr="003B09F5" w:rsidRDefault="00D75615" w:rsidP="00D75615">
      <w:pPr>
        <w:pStyle w:val="Caption"/>
        <w:rPr>
          <w:rFonts w:ascii="Times New Roman" w:hAnsi="Times New Roman" w:cs="Times New Roman"/>
        </w:rPr>
      </w:pPr>
      <w:bookmarkStart w:id="549"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54</w:t>
      </w:r>
      <w:r w:rsidRPr="003B09F5">
        <w:rPr>
          <w:rFonts w:ascii="Times New Roman" w:hAnsi="Times New Roman" w:cs="Times New Roman"/>
        </w:rPr>
        <w:fldChar w:fldCharType="end"/>
      </w:r>
      <w:bookmarkEnd w:id="549"/>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61610804 in the vicinity of PM9. Red segments along trendline indicate </w:t>
      </w:r>
      <w:r w:rsidR="002301E4"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389DA44" w14:textId="77777777" w:rsidR="00590956" w:rsidRPr="003B09F5" w:rsidRDefault="00590956">
      <w:pPr>
        <w:rPr>
          <w:rFonts w:ascii="Times New Roman" w:eastAsiaTheme="majorEastAsia" w:hAnsi="Times New Roman" w:cs="Times New Roman"/>
          <w:b/>
          <w:bCs/>
          <w:sz w:val="32"/>
          <w:szCs w:val="32"/>
        </w:rPr>
      </w:pPr>
      <w:bookmarkStart w:id="550"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551" w:name="_Toc26198156"/>
      <w:r w:rsidRPr="003B09F5">
        <w:rPr>
          <w:rFonts w:cs="Times New Roman"/>
        </w:rPr>
        <w:lastRenderedPageBreak/>
        <w:t>WM1 - Pinjar</w:t>
      </w:r>
      <w:bookmarkEnd w:id="550"/>
      <w:bookmarkEnd w:id="551"/>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552" w:name="hydrology-13"/>
      <w:bookmarkStart w:id="553" w:name="_Toc26198157"/>
      <w:r w:rsidRPr="003B09F5">
        <w:rPr>
          <w:rFonts w:cs="Times New Roman"/>
        </w:rPr>
        <w:t>Hydrology</w:t>
      </w:r>
      <w:bookmarkEnd w:id="552"/>
      <w:bookmarkEnd w:id="553"/>
    </w:p>
    <w:p w14:paraId="26272233" w14:textId="18916537"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55</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E3659C">
        <w:t xml:space="preserve">Table </w:t>
      </w:r>
      <w:r w:rsidR="00E3659C">
        <w:rPr>
          <w:noProof/>
        </w:rPr>
        <w:t>30</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79E261AB" w:rsidR="005E4CC0" w:rsidRDefault="005E4CC0" w:rsidP="005E4CC0">
      <w:pPr>
        <w:pStyle w:val="Caption"/>
        <w:keepNext/>
      </w:pPr>
      <w:bookmarkStart w:id="554" w:name="_Ref25922376"/>
      <w:r>
        <w:t xml:space="preserve">Table </w:t>
      </w:r>
      <w:fldSimple w:instr=" SEQ Table \* ARABIC ">
        <w:r w:rsidR="00E3659C">
          <w:rPr>
            <w:noProof/>
          </w:rPr>
          <w:t>30</w:t>
        </w:r>
      </w:fldSimple>
      <w:bookmarkEnd w:id="55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5BFF13BE" w14:textId="77777777" w:rsidR="005E4CC0" w:rsidRPr="005E4CC0" w:rsidRDefault="005E4CC0" w:rsidP="005E4CC0">
      <w:pPr>
        <w:pStyle w:val="BodyText"/>
      </w:pPr>
    </w:p>
    <w:p w14:paraId="26272234" w14:textId="77777777" w:rsidR="001D584F" w:rsidRPr="003B09F5" w:rsidRDefault="005D6919">
      <w:pPr>
        <w:pStyle w:val="Heading3"/>
        <w:rPr>
          <w:rFonts w:cs="Times New Roman"/>
        </w:rPr>
      </w:pPr>
      <w:bookmarkStart w:id="555" w:name="vegetation-character-1"/>
      <w:bookmarkStart w:id="556" w:name="_Toc26198158"/>
      <w:r w:rsidRPr="003B09F5">
        <w:rPr>
          <w:rFonts w:cs="Times New Roman"/>
        </w:rPr>
        <w:t>Vegetation character</w:t>
      </w:r>
      <w:bookmarkEnd w:id="555"/>
      <w:bookmarkEnd w:id="556"/>
    </w:p>
    <w:p w14:paraId="26272235" w14:textId="4D110623" w:rsidR="001D584F" w:rsidRPr="003B09F5" w:rsidRDefault="005D6919">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w:t>
      </w:r>
      <w:r w:rsidR="00FF34C3" w:rsidRPr="003B09F5">
        <w:rPr>
          <w:rFonts w:cs="Times New Roman"/>
        </w:rPr>
        <w:t>understory</w:t>
      </w:r>
      <w:r w:rsidRPr="003B09F5">
        <w:rPr>
          <w:rFonts w:cs="Times New Roman"/>
        </w:rPr>
        <w:t xml:space="preserve">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26272236" w14:textId="77777777" w:rsidR="001D584F" w:rsidRPr="003B09F5" w:rsidRDefault="005D6919">
      <w:pPr>
        <w:pStyle w:val="Heading3"/>
        <w:rPr>
          <w:rFonts w:cs="Times New Roman"/>
        </w:rPr>
      </w:pPr>
      <w:bookmarkStart w:id="557" w:name="site-summary-14"/>
      <w:bookmarkStart w:id="558" w:name="_Toc26198159"/>
      <w:r w:rsidRPr="003B09F5">
        <w:rPr>
          <w:rFonts w:cs="Times New Roman"/>
        </w:rPr>
        <w:t>Site summary</w:t>
      </w:r>
      <w:bookmarkEnd w:id="557"/>
      <w:bookmarkEnd w:id="558"/>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575BE24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31</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471"/>
        <w:gridCol w:w="3609"/>
        <w:gridCol w:w="1880"/>
      </w:tblGrid>
      <w:tr w:rsidR="003B09F5" w:rsidRPr="003B09F5" w14:paraId="2627223B" w14:textId="77777777">
        <w:tc>
          <w:tcPr>
            <w:tcW w:w="0" w:type="auto"/>
            <w:tcBorders>
              <w:bottom w:val="single" w:sz="0" w:space="0" w:color="auto"/>
            </w:tcBorders>
            <w:vAlign w:val="bottom"/>
          </w:tcPr>
          <w:p w14:paraId="2627223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3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0D50FCDC" w14:textId="02D414B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69" wp14:editId="2627246A">
            <wp:extent cx="4620126" cy="3696101"/>
            <wp:effectExtent l="0" t="0" r="0" b="0"/>
            <wp:docPr id="68" name="Picture" descr="Groundwater levels recorded at bore 61610833 in the vicinity of WM1.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14:paraId="26272255" w14:textId="58E86814" w:rsidR="001D584F" w:rsidRPr="003B09F5" w:rsidRDefault="00D75615" w:rsidP="00D75615">
      <w:pPr>
        <w:pStyle w:val="Caption"/>
        <w:rPr>
          <w:rFonts w:ascii="Times New Roman" w:hAnsi="Times New Roman" w:cs="Times New Roman"/>
        </w:rPr>
      </w:pPr>
      <w:bookmarkStart w:id="559"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55</w:t>
      </w:r>
      <w:r w:rsidRPr="003B09F5">
        <w:rPr>
          <w:rFonts w:ascii="Times New Roman" w:hAnsi="Times New Roman" w:cs="Times New Roman"/>
        </w:rPr>
        <w:fldChar w:fldCharType="end"/>
      </w:r>
      <w:bookmarkEnd w:id="559"/>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61610833 in the vicinity of WM1.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550DB2" w14:textId="77777777" w:rsidR="00590956" w:rsidRPr="003B09F5" w:rsidRDefault="00590956">
      <w:pPr>
        <w:rPr>
          <w:rFonts w:ascii="Times New Roman" w:eastAsiaTheme="majorEastAsia" w:hAnsi="Times New Roman" w:cs="Times New Roman"/>
          <w:b/>
          <w:bCs/>
          <w:sz w:val="32"/>
          <w:szCs w:val="32"/>
        </w:rPr>
      </w:pPr>
      <w:bookmarkStart w:id="560" w:name="wm2---melaleuca-park-north"/>
      <w:r w:rsidRPr="003B09F5">
        <w:rPr>
          <w:rFonts w:ascii="Times New Roman" w:hAnsi="Times New Roman" w:cs="Times New Roman"/>
        </w:rPr>
        <w:br w:type="page"/>
      </w:r>
    </w:p>
    <w:p w14:paraId="26272256" w14:textId="6A8751AB" w:rsidR="001D584F" w:rsidRPr="003B09F5" w:rsidRDefault="005D6919">
      <w:pPr>
        <w:pStyle w:val="Heading2"/>
        <w:rPr>
          <w:rFonts w:cs="Times New Roman"/>
        </w:rPr>
      </w:pPr>
      <w:bookmarkStart w:id="561" w:name="_Toc26198160"/>
      <w:r w:rsidRPr="003B09F5">
        <w:rPr>
          <w:rFonts w:cs="Times New Roman"/>
        </w:rPr>
        <w:lastRenderedPageBreak/>
        <w:t>WM2 - Melaleuca Park North</w:t>
      </w:r>
      <w:bookmarkEnd w:id="560"/>
      <w:bookmarkEnd w:id="561"/>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562" w:name="hydrology-14"/>
      <w:bookmarkStart w:id="563" w:name="_Toc26198161"/>
      <w:r w:rsidRPr="003B09F5">
        <w:rPr>
          <w:rFonts w:cs="Times New Roman"/>
        </w:rPr>
        <w:t>Hydrology</w:t>
      </w:r>
      <w:bookmarkEnd w:id="562"/>
      <w:bookmarkEnd w:id="563"/>
    </w:p>
    <w:p w14:paraId="26272259" w14:textId="595521D8" w:rsidR="001D584F" w:rsidRDefault="005D6919">
      <w:pPr>
        <w:pStyle w:val="FirstParagraph"/>
        <w:rPr>
          <w:rFonts w:cs="Times New Roman"/>
        </w:rPr>
      </w:pPr>
      <w:r w:rsidRPr="003B09F5">
        <w:rPr>
          <w:rFonts w:cs="Times New Roman"/>
        </w:rPr>
        <w:t>There has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56</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E3659C">
        <w:t xml:space="preserve">Table </w:t>
      </w:r>
      <w:r w:rsidR="00E3659C">
        <w:rPr>
          <w:noProof/>
        </w:rPr>
        <w:t>32</w:t>
      </w:r>
      <w:r w:rsidR="00F55A9C">
        <w:rPr>
          <w:rFonts w:cs="Times New Roman"/>
        </w:rPr>
        <w:fldChar w:fldCharType="end"/>
      </w:r>
      <w:r w:rsidRPr="003B09F5">
        <w:rPr>
          <w:rFonts w:cs="Times New Roman"/>
        </w:rPr>
        <w:t>).</w:t>
      </w:r>
    </w:p>
    <w:p w14:paraId="500BE246" w14:textId="11E9E440" w:rsidR="00C16D12" w:rsidRDefault="00C16D12" w:rsidP="00C16D12">
      <w:pPr>
        <w:pStyle w:val="Caption"/>
        <w:keepNext/>
      </w:pPr>
      <w:bookmarkStart w:id="564" w:name="_Ref25922424"/>
      <w:r>
        <w:t xml:space="preserve">Table </w:t>
      </w:r>
      <w:fldSimple w:instr=" SEQ Table \* ARABIC ">
        <w:r w:rsidR="00E3659C">
          <w:rPr>
            <w:noProof/>
          </w:rPr>
          <w:t>32</w:t>
        </w:r>
      </w:fldSimple>
      <w:bookmarkEnd w:id="56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39461121" w14:textId="77777777" w:rsidR="00C16D12" w:rsidRPr="00C16D12" w:rsidRDefault="00C16D12" w:rsidP="00C16D12">
      <w:pPr>
        <w:pStyle w:val="BodyText"/>
      </w:pPr>
    </w:p>
    <w:p w14:paraId="2627225A" w14:textId="77777777" w:rsidR="001D584F" w:rsidRPr="003B09F5" w:rsidRDefault="005D6919">
      <w:pPr>
        <w:pStyle w:val="Heading3"/>
        <w:rPr>
          <w:rFonts w:cs="Times New Roman"/>
        </w:rPr>
      </w:pPr>
      <w:bookmarkStart w:id="565" w:name="site-summary-15"/>
      <w:bookmarkStart w:id="566" w:name="_Toc26198162"/>
      <w:r w:rsidRPr="003B09F5">
        <w:rPr>
          <w:rFonts w:cs="Times New Roman"/>
        </w:rPr>
        <w:t>Site summary</w:t>
      </w:r>
      <w:bookmarkEnd w:id="565"/>
      <w:bookmarkEnd w:id="566"/>
    </w:p>
    <w:p w14:paraId="4E28070A"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7F94848D" w14:textId="0E13A50A"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33</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471"/>
        <w:gridCol w:w="3609"/>
        <w:gridCol w:w="1880"/>
      </w:tblGrid>
      <w:tr w:rsidR="003B09F5" w:rsidRPr="003B09F5" w14:paraId="2627225F" w14:textId="77777777">
        <w:tc>
          <w:tcPr>
            <w:tcW w:w="0" w:type="auto"/>
            <w:tcBorders>
              <w:bottom w:val="single" w:sz="0" w:space="0" w:color="auto"/>
            </w:tcBorders>
            <w:vAlign w:val="bottom"/>
          </w:tcPr>
          <w:p w14:paraId="2627225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5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567" w:name="vegetation-character-2"/>
    </w:p>
    <w:p w14:paraId="26272278" w14:textId="70A2F122" w:rsidR="001D584F" w:rsidRPr="003B09F5" w:rsidRDefault="005D6919">
      <w:pPr>
        <w:pStyle w:val="Heading3"/>
        <w:rPr>
          <w:rFonts w:cs="Times New Roman"/>
        </w:rPr>
      </w:pPr>
      <w:bookmarkStart w:id="568" w:name="_Toc26198163"/>
      <w:r w:rsidRPr="003B09F5">
        <w:rPr>
          <w:rFonts w:cs="Times New Roman"/>
        </w:rPr>
        <w:lastRenderedPageBreak/>
        <w:t>Vegetation character</w:t>
      </w:r>
      <w:bookmarkEnd w:id="567"/>
      <w:bookmarkEnd w:id="568"/>
    </w:p>
    <w:p w14:paraId="26272279" w14:textId="1690D15B" w:rsidR="001D584F" w:rsidRPr="003B09F5" w:rsidRDefault="005D6919">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w:t>
      </w:r>
      <w:r w:rsidR="00FF34C3" w:rsidRPr="003B09F5">
        <w:rPr>
          <w:rFonts w:cs="Times New Roman"/>
        </w:rPr>
        <w:t>understory</w:t>
      </w:r>
      <w:r w:rsidRPr="003B09F5">
        <w:rPr>
          <w:rFonts w:cs="Times New Roman"/>
        </w:rPr>
        <w:t xml:space="preserve">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122705B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B" wp14:editId="2627246C">
            <wp:extent cx="4620126" cy="3696101"/>
            <wp:effectExtent l="0" t="0" r="0" b="0"/>
            <wp:docPr id="69" name="Picture" descr="Groundwater levels recorded at bore 61610908 in the vicinity of WM2.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2627227B" w14:textId="160E769A" w:rsidR="001D584F" w:rsidRPr="003B09F5" w:rsidRDefault="00D63BE4" w:rsidP="00D63BE4">
      <w:pPr>
        <w:pStyle w:val="Caption"/>
        <w:rPr>
          <w:rFonts w:ascii="Times New Roman" w:hAnsi="Times New Roman" w:cs="Times New Roman"/>
        </w:rPr>
      </w:pPr>
      <w:bookmarkStart w:id="569"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56</w:t>
      </w:r>
      <w:r w:rsidRPr="003B09F5">
        <w:rPr>
          <w:rFonts w:ascii="Times New Roman" w:hAnsi="Times New Roman" w:cs="Times New Roman"/>
        </w:rPr>
        <w:fldChar w:fldCharType="end"/>
      </w:r>
      <w:bookmarkEnd w:id="569"/>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61610908 in the vicinity of WM2.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1EBF5B7F" w14:textId="77777777" w:rsidR="00590956" w:rsidRPr="003B09F5" w:rsidRDefault="00590956">
      <w:pPr>
        <w:rPr>
          <w:rFonts w:ascii="Times New Roman" w:eastAsiaTheme="majorEastAsia" w:hAnsi="Times New Roman" w:cs="Times New Roman"/>
          <w:b/>
          <w:bCs/>
          <w:sz w:val="32"/>
          <w:szCs w:val="32"/>
        </w:rPr>
      </w:pPr>
      <w:bookmarkStart w:id="570" w:name="wm8---melaleuca-park"/>
      <w:r w:rsidRPr="003B09F5">
        <w:rPr>
          <w:rFonts w:ascii="Times New Roman" w:hAnsi="Times New Roman" w:cs="Times New Roman"/>
        </w:rPr>
        <w:br w:type="page"/>
      </w:r>
    </w:p>
    <w:p w14:paraId="2627227C" w14:textId="2DFB5A2E" w:rsidR="001D584F" w:rsidRPr="003B09F5" w:rsidRDefault="005D6919">
      <w:pPr>
        <w:pStyle w:val="Heading2"/>
        <w:rPr>
          <w:rFonts w:cs="Times New Roman"/>
        </w:rPr>
      </w:pPr>
      <w:bookmarkStart w:id="571" w:name="_Toc26198164"/>
      <w:r w:rsidRPr="003B09F5">
        <w:rPr>
          <w:rFonts w:cs="Times New Roman"/>
        </w:rPr>
        <w:lastRenderedPageBreak/>
        <w:t>WM8 - Melaleuca Park</w:t>
      </w:r>
      <w:bookmarkEnd w:id="570"/>
      <w:bookmarkEnd w:id="571"/>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572" w:name="hydrology-15"/>
      <w:bookmarkStart w:id="573" w:name="_Toc26198165"/>
      <w:r w:rsidRPr="003B09F5">
        <w:rPr>
          <w:rFonts w:cs="Times New Roman"/>
        </w:rPr>
        <w:t>Hydrology</w:t>
      </w:r>
      <w:bookmarkEnd w:id="572"/>
      <w:bookmarkEnd w:id="573"/>
    </w:p>
    <w:p w14:paraId="2627227F" w14:textId="6822BB28"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57</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E3659C">
        <w:t xml:space="preserve">Table </w:t>
      </w:r>
      <w:r w:rsidR="00E3659C">
        <w:rPr>
          <w:noProof/>
        </w:rPr>
        <w:t>34</w:t>
      </w:r>
      <w:r w:rsidR="00F87EBE">
        <w:rPr>
          <w:rFonts w:cs="Times New Roman"/>
        </w:rPr>
        <w:fldChar w:fldCharType="end"/>
      </w:r>
      <w:r w:rsidRPr="003B09F5">
        <w:rPr>
          <w:rFonts w:cs="Times New Roman"/>
        </w:rPr>
        <w:t>). Maximum levels are generally reached in December while minimum levels are reached in July.</w:t>
      </w:r>
    </w:p>
    <w:p w14:paraId="79B5BBFE" w14:textId="2267E8A2" w:rsidR="007277BA" w:rsidRDefault="007277BA" w:rsidP="007277BA">
      <w:pPr>
        <w:pStyle w:val="Caption"/>
        <w:keepNext/>
      </w:pPr>
      <w:bookmarkStart w:id="574" w:name="_Ref25922456"/>
      <w:r>
        <w:t xml:space="preserve">Table </w:t>
      </w:r>
      <w:fldSimple w:instr=" SEQ Table \* ARABIC ">
        <w:r w:rsidR="00E3659C">
          <w:rPr>
            <w:noProof/>
          </w:rPr>
          <w:t>34</w:t>
        </w:r>
      </w:fldSimple>
      <w:bookmarkEnd w:id="57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76FA41A8" w14:textId="77777777" w:rsidR="007277BA" w:rsidRPr="007277BA" w:rsidRDefault="007277BA" w:rsidP="007277BA">
      <w:pPr>
        <w:pStyle w:val="BodyText"/>
      </w:pPr>
    </w:p>
    <w:p w14:paraId="26272280" w14:textId="77777777" w:rsidR="001D584F" w:rsidRPr="003B09F5" w:rsidRDefault="005D6919">
      <w:pPr>
        <w:pStyle w:val="Heading3"/>
        <w:rPr>
          <w:rFonts w:cs="Times New Roman"/>
        </w:rPr>
      </w:pPr>
      <w:bookmarkStart w:id="575" w:name="site-summary-16"/>
      <w:bookmarkStart w:id="576" w:name="_Toc26198166"/>
      <w:r w:rsidRPr="003B09F5">
        <w:rPr>
          <w:rFonts w:cs="Times New Roman"/>
        </w:rPr>
        <w:t>Site summary</w:t>
      </w:r>
      <w:bookmarkEnd w:id="575"/>
      <w:bookmarkEnd w:id="576"/>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7DC48436"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35</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471"/>
        <w:gridCol w:w="3609"/>
        <w:gridCol w:w="1880"/>
      </w:tblGrid>
      <w:tr w:rsidR="003B09F5" w:rsidRPr="003B09F5" w14:paraId="26272285" w14:textId="77777777">
        <w:tc>
          <w:tcPr>
            <w:tcW w:w="0" w:type="auto"/>
            <w:tcBorders>
              <w:bottom w:val="single" w:sz="0" w:space="0" w:color="auto"/>
            </w:tcBorders>
            <w:vAlign w:val="bottom"/>
          </w:tcPr>
          <w:p w14:paraId="2627228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8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577" w:name="vegetation-character-3"/>
    </w:p>
    <w:p w14:paraId="2627229E" w14:textId="2B20B72D" w:rsidR="001D584F" w:rsidRPr="003B09F5" w:rsidRDefault="005D6919">
      <w:pPr>
        <w:pStyle w:val="Heading3"/>
        <w:rPr>
          <w:rFonts w:cs="Times New Roman"/>
        </w:rPr>
      </w:pPr>
      <w:bookmarkStart w:id="578" w:name="_Toc26198167"/>
      <w:r w:rsidRPr="003B09F5">
        <w:rPr>
          <w:rFonts w:cs="Times New Roman"/>
        </w:rPr>
        <w:lastRenderedPageBreak/>
        <w:t>Vegetation character</w:t>
      </w:r>
      <w:bookmarkEnd w:id="577"/>
      <w:bookmarkEnd w:id="578"/>
    </w:p>
    <w:p w14:paraId="262722A0" w14:textId="1E4B98B0" w:rsidR="001D584F" w:rsidRPr="003B09F5" w:rsidRDefault="005D6919" w:rsidP="00EE1800">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w:t>
      </w:r>
      <w:r w:rsidR="00FF34C3" w:rsidRPr="003B09F5">
        <w:rPr>
          <w:rFonts w:cs="Times New Roman"/>
        </w:rPr>
        <w:t>understory</w:t>
      </w:r>
      <w:r w:rsidRPr="003B09F5">
        <w:rPr>
          <w:rFonts w:cs="Times New Roman"/>
        </w:rPr>
        <w:t xml:space="preserve">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xml:space="preserve">. The canopy is open and consists predominately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w:t>
      </w:r>
      <w:r w:rsidR="00FF34C3" w:rsidRPr="003B09F5">
        <w:rPr>
          <w:rFonts w:cs="Times New Roman"/>
        </w:rPr>
        <w:t>several</w:t>
      </w:r>
      <w:r w:rsidRPr="003B09F5">
        <w:rPr>
          <w:rFonts w:cs="Times New Roman"/>
        </w:rPr>
        <w:t xml:space="preserve">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floribunda</w:t>
      </w:r>
      <w:r w:rsidRPr="003B09F5">
        <w:rPr>
          <w:rFonts w:cs="Times New Roman"/>
        </w:rPr>
        <w:t xml:space="preserve"> in notably poorer health than at the other Pinjar sites (WM1 and WM2).</w:t>
      </w:r>
    </w:p>
    <w:p w14:paraId="31761995"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D" wp14:editId="2627246E">
            <wp:extent cx="4620126" cy="3696101"/>
            <wp:effectExtent l="0" t="0" r="0" b="0"/>
            <wp:docPr id="70" name="Picture" descr="Groundwater levels recorded at bore 61610983 in the vicinity of WM8.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262722A2" w14:textId="4AFCE545" w:rsidR="001D584F" w:rsidRPr="003B09F5" w:rsidRDefault="00D63BE4" w:rsidP="00D63BE4">
      <w:pPr>
        <w:pStyle w:val="Caption"/>
        <w:rPr>
          <w:rFonts w:ascii="Times New Roman" w:hAnsi="Times New Roman" w:cs="Times New Roman"/>
        </w:rPr>
      </w:pPr>
      <w:bookmarkStart w:id="579"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57</w:t>
      </w:r>
      <w:r w:rsidRPr="003B09F5">
        <w:rPr>
          <w:rFonts w:ascii="Times New Roman" w:hAnsi="Times New Roman" w:cs="Times New Roman"/>
        </w:rPr>
        <w:fldChar w:fldCharType="end"/>
      </w:r>
      <w:bookmarkEnd w:id="579"/>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61610983 in the vicinity of WM8.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F24C94D" w14:textId="77777777" w:rsidR="00590956" w:rsidRPr="003B09F5" w:rsidRDefault="00590956">
      <w:pPr>
        <w:rPr>
          <w:rFonts w:ascii="Times New Roman" w:eastAsiaTheme="majorEastAsia" w:hAnsi="Times New Roman" w:cs="Times New Roman"/>
          <w:b/>
          <w:bCs/>
          <w:sz w:val="32"/>
          <w:szCs w:val="32"/>
        </w:rPr>
      </w:pPr>
      <w:bookmarkStart w:id="580" w:name="lake-gwelup"/>
      <w:r w:rsidRPr="003B09F5">
        <w:rPr>
          <w:rFonts w:ascii="Times New Roman" w:hAnsi="Times New Roman" w:cs="Times New Roman"/>
        </w:rPr>
        <w:br w:type="page"/>
      </w:r>
    </w:p>
    <w:p w14:paraId="262722A3" w14:textId="2E25E73D" w:rsidR="001D584F" w:rsidRPr="003B09F5" w:rsidRDefault="005D6919">
      <w:pPr>
        <w:pStyle w:val="Heading2"/>
        <w:rPr>
          <w:rFonts w:cs="Times New Roman"/>
        </w:rPr>
      </w:pPr>
      <w:bookmarkStart w:id="581" w:name="_Toc26198168"/>
      <w:r w:rsidRPr="003B09F5">
        <w:rPr>
          <w:rFonts w:cs="Times New Roman"/>
        </w:rPr>
        <w:lastRenderedPageBreak/>
        <w:t>Lake Gwelup</w:t>
      </w:r>
      <w:bookmarkEnd w:id="580"/>
      <w:bookmarkEnd w:id="581"/>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582" w:name="hydrology-16"/>
      <w:bookmarkStart w:id="583" w:name="_Toc26198169"/>
      <w:r w:rsidRPr="003B09F5">
        <w:rPr>
          <w:rFonts w:cs="Times New Roman"/>
        </w:rPr>
        <w:t>Hydrology</w:t>
      </w:r>
      <w:bookmarkEnd w:id="582"/>
      <w:bookmarkEnd w:id="583"/>
    </w:p>
    <w:p w14:paraId="262722A6" w14:textId="752D9911"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58</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E3659C">
        <w:t xml:space="preserve">Table </w:t>
      </w:r>
      <w:r w:rsidR="00E3659C">
        <w:rPr>
          <w:noProof/>
        </w:rPr>
        <w:t>36</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3CF4883C" w:rsidR="00E610A6" w:rsidRDefault="00E610A6" w:rsidP="00E610A6">
      <w:pPr>
        <w:pStyle w:val="Caption"/>
        <w:keepNext/>
      </w:pPr>
      <w:bookmarkStart w:id="584" w:name="_Ref25922493"/>
      <w:r>
        <w:t xml:space="preserve">Table </w:t>
      </w:r>
      <w:fldSimple w:instr=" SEQ Table \* ARABIC ">
        <w:r w:rsidR="00E3659C">
          <w:rPr>
            <w:noProof/>
          </w:rPr>
          <w:t>36</w:t>
        </w:r>
      </w:fldSimple>
      <w:bookmarkEnd w:id="58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G</w:t>
      </w:r>
      <w:r w:rsidR="00E5466B">
        <w:rPr>
          <w:lang w:val="en-AU"/>
        </w:rPr>
        <w:t>welup.</w:t>
      </w:r>
    </w:p>
    <w:tbl>
      <w:tblPr>
        <w:tblStyle w:val="Table"/>
        <w:tblW w:w="8144" w:type="dxa"/>
        <w:tblLook w:val="04A0" w:firstRow="1" w:lastRow="0" w:firstColumn="1" w:lastColumn="0" w:noHBand="0" w:noVBand="1"/>
      </w:tblPr>
      <w:tblGrid>
        <w:gridCol w:w="1989"/>
        <w:gridCol w:w="2051"/>
        <w:gridCol w:w="1368"/>
        <w:gridCol w:w="1368"/>
        <w:gridCol w:w="1368"/>
      </w:tblGrid>
      <w:tr w:rsidR="00E610A6" w14:paraId="57DF06FD" w14:textId="77777777" w:rsidTr="007C2274">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7C2274">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7C2274">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7C2274">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7C2274">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7C2274">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2EA4DF66" w14:textId="77777777" w:rsidR="00E610A6" w:rsidRPr="00E610A6" w:rsidRDefault="00E610A6" w:rsidP="00E610A6">
      <w:pPr>
        <w:pStyle w:val="BodyText"/>
      </w:pPr>
    </w:p>
    <w:p w14:paraId="262722A7" w14:textId="77777777" w:rsidR="001D584F" w:rsidRPr="003B09F5" w:rsidRDefault="005D6919">
      <w:pPr>
        <w:pStyle w:val="Heading3"/>
        <w:rPr>
          <w:rFonts w:cs="Times New Roman"/>
        </w:rPr>
      </w:pPr>
      <w:bookmarkStart w:id="585" w:name="site-summary-17"/>
      <w:bookmarkStart w:id="586" w:name="_Toc26198170"/>
      <w:r w:rsidRPr="003B09F5">
        <w:rPr>
          <w:rFonts w:cs="Times New Roman"/>
        </w:rPr>
        <w:t>Site summary</w:t>
      </w:r>
      <w:bookmarkEnd w:id="585"/>
      <w:bookmarkEnd w:id="586"/>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3F21A339"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587" w:name="vegetation-dynamics-12"/>
    </w:p>
    <w:p w14:paraId="262722B5" w14:textId="5A729CB2" w:rsidR="001D584F" w:rsidRPr="003B09F5" w:rsidRDefault="005D6919">
      <w:pPr>
        <w:pStyle w:val="Heading3"/>
        <w:rPr>
          <w:rFonts w:cs="Times New Roman"/>
        </w:rPr>
      </w:pPr>
      <w:bookmarkStart w:id="588" w:name="_Toc26198171"/>
      <w:r w:rsidRPr="003B09F5">
        <w:rPr>
          <w:rFonts w:cs="Times New Roman"/>
        </w:rPr>
        <w:lastRenderedPageBreak/>
        <w:t>Vegetation dynamics</w:t>
      </w:r>
      <w:bookmarkEnd w:id="587"/>
      <w:bookmarkEnd w:id="588"/>
    </w:p>
    <w:p w14:paraId="262722B6" w14:textId="164BDBB1" w:rsidR="001D584F" w:rsidRPr="003B09F5" w:rsidRDefault="005D6919">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r w:rsidRPr="003B09F5">
        <w:rPr>
          <w:rFonts w:cs="Times New Roman"/>
          <w:i/>
        </w:rPr>
        <w:t>Cynodon dactylon</w:t>
      </w:r>
      <w:r w:rsidRPr="003B09F5">
        <w:rPr>
          <w:rFonts w:cs="Times New Roman"/>
        </w:rPr>
        <w:t xml:space="preserve"> and </w:t>
      </w:r>
      <w:r w:rsidRPr="003B09F5">
        <w:rPr>
          <w:rFonts w:cs="Times New Roman"/>
          <w:i/>
        </w:rPr>
        <w:t>Ehrharta calycina</w:t>
      </w:r>
      <w:r w:rsidRPr="003B09F5">
        <w:rPr>
          <w:rFonts w:cs="Times New Roman"/>
        </w:rPr>
        <w:t xml:space="preserve"> despite exotic cover abundance declining in the later surveys. The overstorey is dominated by the natives </w:t>
      </w:r>
      <w:r w:rsidRPr="003B09F5">
        <w:rPr>
          <w:rFonts w:cs="Times New Roman"/>
          <w:i/>
        </w:rPr>
        <w:t>Eucalyptus rudis</w:t>
      </w:r>
      <w:r w:rsidRPr="003B09F5">
        <w:rPr>
          <w:rFonts w:cs="Times New Roman"/>
        </w:rPr>
        <w:t xml:space="preserve"> and </w:t>
      </w:r>
      <w:r w:rsidRPr="003B09F5">
        <w:rPr>
          <w:rFonts w:cs="Times New Roman"/>
          <w:i/>
        </w:rPr>
        <w:t>Maleleuca rhaphiophyla</w:t>
      </w:r>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sidR="00607338">
        <w:rPr>
          <w:rFonts w:cs="Times New Roman"/>
        </w:rPr>
        <w:fldChar w:fldCharType="begin"/>
      </w:r>
      <w:r w:rsidR="00607338">
        <w:rPr>
          <w:rFonts w:cs="Times New Roman"/>
        </w:rPr>
        <w:instrText xml:space="preserve"> REF _Ref25920796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59</w:t>
      </w:r>
      <w:r w:rsidR="00607338">
        <w:rPr>
          <w:rFonts w:cs="Times New Roman"/>
        </w:rPr>
        <w:fldChar w:fldCharType="end"/>
      </w:r>
      <w:r w:rsidRPr="003B09F5">
        <w:rPr>
          <w:rFonts w:cs="Times New Roman"/>
        </w:rPr>
        <w:t>). Bayesian regression analysis reveals that a number of exotic species will continue to decrease in cover abundances with the higher water levels (</w:t>
      </w:r>
      <w:r w:rsidR="00607338">
        <w:rPr>
          <w:rFonts w:cs="Times New Roman"/>
        </w:rPr>
        <w:fldChar w:fldCharType="begin"/>
      </w:r>
      <w:r w:rsidR="00607338">
        <w:rPr>
          <w:rFonts w:cs="Times New Roman"/>
        </w:rPr>
        <w:instrText xml:space="preserve"> REF _Ref25920800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60</w:t>
      </w:r>
      <w:r w:rsidR="00607338">
        <w:rPr>
          <w:rFonts w:cs="Times New Roman"/>
        </w:rPr>
        <w:fldChar w:fldCharType="end"/>
      </w:r>
      <w:r w:rsidRPr="003B09F5">
        <w:rPr>
          <w:rFonts w:cs="Times New Roman"/>
        </w:rPr>
        <w:t>).</w:t>
      </w:r>
    </w:p>
    <w:p w14:paraId="4170061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6F" wp14:editId="26272470">
            <wp:extent cx="4620126" cy="3696101"/>
            <wp:effectExtent l="0" t="0" r="0" b="0"/>
            <wp:docPr id="71" name="Picture"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262722B8" w14:textId="08375081" w:rsidR="001D584F" w:rsidRPr="003B09F5" w:rsidRDefault="00D63BE4" w:rsidP="00D63BE4">
      <w:pPr>
        <w:pStyle w:val="Caption"/>
        <w:rPr>
          <w:rFonts w:ascii="Times New Roman" w:hAnsi="Times New Roman" w:cs="Times New Roman"/>
        </w:rPr>
      </w:pPr>
      <w:bookmarkStart w:id="589"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58</w:t>
      </w:r>
      <w:r w:rsidRPr="003B09F5">
        <w:rPr>
          <w:rFonts w:ascii="Times New Roman" w:hAnsi="Times New Roman" w:cs="Times New Roman"/>
        </w:rPr>
        <w:fldChar w:fldCharType="end"/>
      </w:r>
      <w:bookmarkEnd w:id="589"/>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Lake Gwelup recorded at bore 61610032 (red) and staff 6162504 (blue). The minimum recordable water level for the staff </w:t>
      </w:r>
      <w:r w:rsidR="00FF34C3" w:rsidRPr="003B09F5">
        <w:rPr>
          <w:rFonts w:ascii="Times New Roman" w:hAnsi="Times New Roman" w:cs="Times New Roman"/>
        </w:rPr>
        <w:t>gauge</w:t>
      </w:r>
      <w:r w:rsidR="005D6919" w:rsidRPr="003B09F5">
        <w:rPr>
          <w:rFonts w:ascii="Times New Roman" w:hAnsi="Times New Roman" w:cs="Times New Roman"/>
        </w:rPr>
        <w:t xml:space="preserv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6726A2F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3" wp14:editId="26272474">
            <wp:extent cx="4620126" cy="3696101"/>
            <wp:effectExtent l="0" t="0" r="0" b="0"/>
            <wp:docPr id="73" name="Picture" descr="Unconstrained ordination based on the latent variable model for each surveyed year for Lake Gwel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262722BC" w14:textId="02C1A07E" w:rsidR="001D584F" w:rsidRPr="003B09F5" w:rsidRDefault="00D63BE4" w:rsidP="00D63BE4">
      <w:pPr>
        <w:pStyle w:val="Caption"/>
        <w:rPr>
          <w:rFonts w:ascii="Times New Roman" w:hAnsi="Times New Roman" w:cs="Times New Roman"/>
        </w:rPr>
      </w:pPr>
      <w:bookmarkStart w:id="590"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59</w:t>
      </w:r>
      <w:r w:rsidRPr="003B09F5">
        <w:rPr>
          <w:rFonts w:ascii="Times New Roman" w:hAnsi="Times New Roman" w:cs="Times New Roman"/>
        </w:rPr>
        <w:fldChar w:fldCharType="end"/>
      </w:r>
      <w:bookmarkEnd w:id="590"/>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Gwelup. Plots are represented as different colours and consecutive years are joined by a line with first and last survey years labeled.</w:t>
      </w:r>
    </w:p>
    <w:p w14:paraId="512C9C3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5" wp14:editId="26272476">
            <wp:extent cx="4620126" cy="3696101"/>
            <wp:effectExtent l="0" t="0" r="0" b="0"/>
            <wp:docPr id="74" name="Picture"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262722BE" w14:textId="3389CCCF" w:rsidR="001D584F" w:rsidRPr="003B09F5" w:rsidRDefault="00D63BE4" w:rsidP="00D63BE4">
      <w:pPr>
        <w:pStyle w:val="Caption"/>
        <w:rPr>
          <w:rFonts w:ascii="Times New Roman" w:hAnsi="Times New Roman" w:cs="Times New Roman"/>
        </w:rPr>
      </w:pPr>
      <w:bookmarkStart w:id="591"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60</w:t>
      </w:r>
      <w:r w:rsidRPr="003B09F5">
        <w:rPr>
          <w:rFonts w:ascii="Times New Roman" w:hAnsi="Times New Roman" w:cs="Times New Roman"/>
        </w:rPr>
        <w:fldChar w:fldCharType="end"/>
      </w:r>
      <w:bookmarkEnd w:id="591"/>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Lake Gwelup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A7B8634" w14:textId="77777777" w:rsidR="00590956" w:rsidRPr="003B09F5" w:rsidRDefault="00590956">
      <w:pPr>
        <w:rPr>
          <w:rFonts w:ascii="Times New Roman" w:eastAsiaTheme="majorEastAsia" w:hAnsi="Times New Roman" w:cs="Times New Roman"/>
          <w:b/>
          <w:bCs/>
          <w:sz w:val="32"/>
          <w:szCs w:val="32"/>
        </w:rPr>
      </w:pPr>
      <w:bookmarkStart w:id="592" w:name="quin-brook"/>
      <w:r w:rsidRPr="003B09F5">
        <w:rPr>
          <w:rFonts w:ascii="Times New Roman" w:hAnsi="Times New Roman" w:cs="Times New Roman"/>
        </w:rPr>
        <w:br w:type="page"/>
      </w:r>
    </w:p>
    <w:p w14:paraId="262722BF" w14:textId="414B8D60" w:rsidR="001D584F" w:rsidRPr="003B09F5" w:rsidRDefault="005D6919">
      <w:pPr>
        <w:pStyle w:val="Heading2"/>
        <w:rPr>
          <w:rFonts w:cs="Times New Roman"/>
        </w:rPr>
      </w:pPr>
      <w:bookmarkStart w:id="593" w:name="_Toc26198172"/>
      <w:r w:rsidRPr="003B09F5">
        <w:rPr>
          <w:rFonts w:cs="Times New Roman"/>
        </w:rPr>
        <w:lastRenderedPageBreak/>
        <w:t>Quin Brook</w:t>
      </w:r>
      <w:bookmarkEnd w:id="592"/>
      <w:bookmarkEnd w:id="593"/>
    </w:p>
    <w:p w14:paraId="262722C0" w14:textId="7737DFDA" w:rsidR="001D584F" w:rsidRPr="003B09F5" w:rsidRDefault="005D6919">
      <w:pPr>
        <w:pStyle w:val="FirstParagraph"/>
        <w:rPr>
          <w:rFonts w:cs="Times New Roman"/>
        </w:rPr>
      </w:pPr>
      <w:r w:rsidRPr="003B09F5">
        <w:rPr>
          <w:rFonts w:cs="Times New Roman"/>
        </w:rPr>
        <w:t xml:space="preserve">Quin Brook is a base flow system where surface flow, riparian vegetation and habitat maintenance all depend on groundwater (Froend, et al., </w:t>
      </w:r>
      <w:hyperlink w:anchor="ref-Froend2004a">
        <w:r w:rsidRPr="003B09F5">
          <w:rPr>
            <w:rStyle w:val="Hyperlink"/>
            <w:rFonts w:cs="Times New Roman"/>
            <w:color w:val="auto"/>
          </w:rPr>
          <w:t>2004</w:t>
        </w:r>
      </w:hyperlink>
      <w:r w:rsidRPr="003B09F5">
        <w:rPr>
          <w:rFonts w:cs="Times New Roman"/>
        </w:rPr>
        <w:t>). The series of interconnected ponds that occur along Quin Brook are of high conservation value because of the pristine nature of the fringing vegetation and the aquatic associated fauna likely to inhabit the surface waters and riparian zones.</w:t>
      </w:r>
    </w:p>
    <w:p w14:paraId="262722C1" w14:textId="77777777" w:rsidR="001D584F" w:rsidRPr="003B09F5" w:rsidRDefault="005D6919">
      <w:pPr>
        <w:pStyle w:val="Heading3"/>
        <w:rPr>
          <w:rFonts w:cs="Times New Roman"/>
        </w:rPr>
      </w:pPr>
      <w:bookmarkStart w:id="594" w:name="hydrology-17"/>
      <w:bookmarkStart w:id="595" w:name="_Toc26198173"/>
      <w:r w:rsidRPr="003B09F5">
        <w:rPr>
          <w:rFonts w:cs="Times New Roman"/>
        </w:rPr>
        <w:t>Hydrology</w:t>
      </w:r>
      <w:bookmarkEnd w:id="594"/>
      <w:bookmarkEnd w:id="595"/>
    </w:p>
    <w:p w14:paraId="262722C2" w14:textId="746FE54F" w:rsidR="001D584F" w:rsidRDefault="005D6919">
      <w:pPr>
        <w:pStyle w:val="FirstParagraph"/>
        <w:rPr>
          <w:rFonts w:cs="Times New Roman"/>
        </w:rPr>
      </w:pPr>
      <w:r w:rsidRPr="003B09F5">
        <w:rPr>
          <w:rFonts w:cs="Times New Roman"/>
        </w:rPr>
        <w:t xml:space="preserve">The hydrology of Quin Brook is not well understood. Stretches of the brook are dry most of the year and may have previously been supported by groundwater (Johnson, </w:t>
      </w:r>
      <w:hyperlink w:anchor="ref-Johnson2000">
        <w:r w:rsidRPr="003B09F5">
          <w:rPr>
            <w:rStyle w:val="Hyperlink"/>
            <w:rFonts w:cs="Times New Roman"/>
            <w:color w:val="auto"/>
          </w:rPr>
          <w:t>2000</w:t>
        </w:r>
      </w:hyperlink>
      <w:r w:rsidRPr="003B09F5">
        <w:rPr>
          <w:rFonts w:cs="Times New Roman"/>
        </w:rPr>
        <w:t xml:space="preserve">). Near the confluence with Gingin Brook, flow is maintained throughout the year by groundwater with winter discharge an important source of fill for Lake Yeal (Department of Water, </w:t>
      </w:r>
      <w:hyperlink w:anchor="ref-DepartmentofWater2011">
        <w:r w:rsidRPr="003B09F5">
          <w:rPr>
            <w:rStyle w:val="Hyperlink"/>
            <w:rFonts w:cs="Times New Roman"/>
            <w:color w:val="auto"/>
          </w:rPr>
          <w:t>2011</w:t>
        </w:r>
      </w:hyperlink>
      <w:r w:rsidRPr="003B09F5">
        <w:rPr>
          <w:rFonts w:cs="Times New Roman"/>
        </w:rPr>
        <w:t>). Groundwater levels at bore 61710060 have been in constant decline since the early 1980’s from approximately 59.5 mAHD to current levels at 53.8 m AHD (</w:t>
      </w:r>
      <w:r w:rsidR="00607338">
        <w:rPr>
          <w:rFonts w:cs="Times New Roman"/>
        </w:rPr>
        <w:fldChar w:fldCharType="begin"/>
      </w:r>
      <w:r w:rsidR="00607338">
        <w:rPr>
          <w:rFonts w:cs="Times New Roman"/>
        </w:rPr>
        <w:instrText xml:space="preserve"> REF _Ref25920814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61</w:t>
      </w:r>
      <w:r w:rsidR="00607338">
        <w:rPr>
          <w:rFonts w:cs="Times New Roman"/>
        </w:rPr>
        <w:fldChar w:fldCharType="end"/>
      </w:r>
      <w:r w:rsidRPr="003B09F5">
        <w:rPr>
          <w:rFonts w:cs="Times New Roman"/>
        </w:rPr>
        <w:t>). Mean maximum and minimum groundwater levels are now nearly 5.0 m below 1994-1999 levels with seasonal patterns almost indistinguishable (</w:t>
      </w:r>
      <w:r w:rsidR="00F87EBE">
        <w:rPr>
          <w:rFonts w:cs="Times New Roman"/>
        </w:rPr>
        <w:fldChar w:fldCharType="begin"/>
      </w:r>
      <w:r w:rsidR="00F87EBE">
        <w:rPr>
          <w:rFonts w:cs="Times New Roman"/>
        </w:rPr>
        <w:instrText xml:space="preserve"> REF _Ref25922528 \h </w:instrText>
      </w:r>
      <w:r w:rsidR="00F87EBE">
        <w:rPr>
          <w:rFonts w:cs="Times New Roman"/>
        </w:rPr>
      </w:r>
      <w:r w:rsidR="00F87EBE">
        <w:rPr>
          <w:rFonts w:cs="Times New Roman"/>
        </w:rPr>
        <w:fldChar w:fldCharType="separate"/>
      </w:r>
      <w:r w:rsidR="00E3659C">
        <w:t xml:space="preserve">Table </w:t>
      </w:r>
      <w:r w:rsidR="00E3659C">
        <w:rPr>
          <w:noProof/>
        </w:rPr>
        <w:t>38</w:t>
      </w:r>
      <w:r w:rsidR="00F87EBE">
        <w:rPr>
          <w:rFonts w:cs="Times New Roman"/>
        </w:rPr>
        <w:fldChar w:fldCharType="end"/>
      </w:r>
      <w:r w:rsidRPr="003B09F5">
        <w:rPr>
          <w:rFonts w:cs="Times New Roman"/>
        </w:rPr>
        <w:t>).</w:t>
      </w:r>
    </w:p>
    <w:p w14:paraId="1FAAAA61" w14:textId="5410C796" w:rsidR="008A7481" w:rsidRDefault="008A7481" w:rsidP="008A7481">
      <w:pPr>
        <w:pStyle w:val="Caption"/>
        <w:keepNext/>
      </w:pPr>
      <w:bookmarkStart w:id="596" w:name="_Ref25922528"/>
      <w:r>
        <w:t xml:space="preserve">Table </w:t>
      </w:r>
      <w:fldSimple w:instr=" SEQ Table \* ARABIC ">
        <w:r w:rsidR="00E3659C">
          <w:rPr>
            <w:noProof/>
          </w:rPr>
          <w:t>38</w:t>
        </w:r>
      </w:fldSimple>
      <w:bookmarkEnd w:id="59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90206E">
        <w:rPr>
          <w:lang w:val="en-AU"/>
        </w:rPr>
        <w:t>Quin Brook.</w:t>
      </w:r>
    </w:p>
    <w:tbl>
      <w:tblPr>
        <w:tblStyle w:val="Table"/>
        <w:tblW w:w="8144" w:type="dxa"/>
        <w:tblLook w:val="04A0" w:firstRow="1" w:lastRow="0" w:firstColumn="1" w:lastColumn="0" w:noHBand="0" w:noVBand="1"/>
      </w:tblPr>
      <w:tblGrid>
        <w:gridCol w:w="1989"/>
        <w:gridCol w:w="2051"/>
        <w:gridCol w:w="1368"/>
        <w:gridCol w:w="1368"/>
        <w:gridCol w:w="1368"/>
      </w:tblGrid>
      <w:tr w:rsidR="008A7481" w14:paraId="22BB1DE3" w14:textId="77777777" w:rsidTr="007C2274">
        <w:tc>
          <w:tcPr>
            <w:tcW w:w="1989" w:type="dxa"/>
          </w:tcPr>
          <w:p w14:paraId="715711BE" w14:textId="77777777" w:rsidR="008A7481" w:rsidRDefault="008A7481" w:rsidP="00376A55">
            <w:pPr>
              <w:pStyle w:val="BodyText"/>
            </w:pPr>
            <w:r>
              <w:t>Period</w:t>
            </w:r>
          </w:p>
        </w:tc>
        <w:tc>
          <w:tcPr>
            <w:tcW w:w="2051" w:type="dxa"/>
          </w:tcPr>
          <w:p w14:paraId="3450A34E" w14:textId="77777777" w:rsidR="008A7481" w:rsidRPr="00016946" w:rsidRDefault="008A7481" w:rsidP="00376A55">
            <w:pPr>
              <w:pStyle w:val="BodyText"/>
              <w:rPr>
                <w:lang w:val="en-AU"/>
              </w:rPr>
            </w:pPr>
            <w:r w:rsidRPr="00016946">
              <w:rPr>
                <w:lang w:val="en-AU"/>
              </w:rPr>
              <w:t>Mean</w:t>
            </w:r>
            <w:r>
              <w:rPr>
                <w:lang w:val="en-AU"/>
              </w:rPr>
              <w:t xml:space="preserve"> </w:t>
            </w:r>
            <w:r w:rsidRPr="00016946">
              <w:rPr>
                <w:lang w:val="en-AU"/>
              </w:rPr>
              <w:t>max seasonal</w:t>
            </w:r>
          </w:p>
          <w:p w14:paraId="1495B5CA" w14:textId="77777777" w:rsidR="008A7481" w:rsidRDefault="008A7481" w:rsidP="00376A55">
            <w:pPr>
              <w:pStyle w:val="BodyText"/>
            </w:pPr>
            <w:r w:rsidRPr="00016946">
              <w:rPr>
                <w:lang w:val="en-AU"/>
              </w:rPr>
              <w:t>level (mAHD)</w:t>
            </w:r>
          </w:p>
        </w:tc>
        <w:tc>
          <w:tcPr>
            <w:tcW w:w="1368" w:type="dxa"/>
          </w:tcPr>
          <w:p w14:paraId="4E6BC0AD" w14:textId="77777777" w:rsidR="008A7481" w:rsidRPr="00016946" w:rsidRDefault="008A7481"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6CB92D4" w14:textId="77777777" w:rsidR="008A7481" w:rsidRDefault="008A7481" w:rsidP="00376A55">
            <w:pPr>
              <w:pStyle w:val="BodyText"/>
            </w:pPr>
            <w:r w:rsidRPr="00016946">
              <w:rPr>
                <w:lang w:val="en-AU"/>
              </w:rPr>
              <w:t>level (mAHD)</w:t>
            </w:r>
          </w:p>
        </w:tc>
        <w:tc>
          <w:tcPr>
            <w:tcW w:w="1368" w:type="dxa"/>
          </w:tcPr>
          <w:p w14:paraId="1ACC8AA9" w14:textId="77777777" w:rsidR="008A7481" w:rsidRDefault="008A7481" w:rsidP="00376A55">
            <w:pPr>
              <w:pStyle w:val="BodyText"/>
            </w:pPr>
            <w:r>
              <w:t>Mean seasonal change (m)</w:t>
            </w:r>
          </w:p>
        </w:tc>
        <w:tc>
          <w:tcPr>
            <w:tcW w:w="1368" w:type="dxa"/>
          </w:tcPr>
          <w:p w14:paraId="33F03F5A" w14:textId="77777777" w:rsidR="008A7481" w:rsidRDefault="008A7481" w:rsidP="00376A55">
            <w:pPr>
              <w:pStyle w:val="BodyText"/>
            </w:pPr>
            <w:r>
              <w:t>Mean max to min (days)</w:t>
            </w:r>
          </w:p>
        </w:tc>
      </w:tr>
      <w:tr w:rsidR="008A7481" w14:paraId="44656785" w14:textId="77777777" w:rsidTr="007C2274">
        <w:tc>
          <w:tcPr>
            <w:tcW w:w="1989" w:type="dxa"/>
          </w:tcPr>
          <w:p w14:paraId="7F765E29" w14:textId="77777777" w:rsidR="008A7481" w:rsidRDefault="008A7481" w:rsidP="00376A55">
            <w:pPr>
              <w:pStyle w:val="BodyText"/>
            </w:pPr>
            <w:r>
              <w:t>08/1994 – 07/1999</w:t>
            </w:r>
          </w:p>
        </w:tc>
        <w:tc>
          <w:tcPr>
            <w:tcW w:w="2051" w:type="dxa"/>
          </w:tcPr>
          <w:p w14:paraId="7B073CC8" w14:textId="5F37CB2B" w:rsidR="008A7481" w:rsidRDefault="0090206E" w:rsidP="00376A55">
            <w:pPr>
              <w:pStyle w:val="BodyText"/>
            </w:pPr>
            <w:r>
              <w:t>59.0</w:t>
            </w:r>
            <w:r w:rsidR="008A7481">
              <w:t xml:space="preserve"> (</w:t>
            </w:r>
            <w:r>
              <w:t>Jan</w:t>
            </w:r>
            <w:r w:rsidR="008A7481">
              <w:t>)</w:t>
            </w:r>
          </w:p>
        </w:tc>
        <w:tc>
          <w:tcPr>
            <w:tcW w:w="1368" w:type="dxa"/>
          </w:tcPr>
          <w:p w14:paraId="5FB3C874" w14:textId="5AE55508" w:rsidR="008A7481" w:rsidRDefault="0090206E" w:rsidP="00376A55">
            <w:pPr>
              <w:pStyle w:val="BodyText"/>
            </w:pPr>
            <w:r>
              <w:t>58.8</w:t>
            </w:r>
            <w:r w:rsidR="008A7481">
              <w:t xml:space="preserve"> (</w:t>
            </w:r>
            <w:r>
              <w:t>Jul</w:t>
            </w:r>
            <w:r w:rsidR="008A7481">
              <w:t>)</w:t>
            </w:r>
          </w:p>
        </w:tc>
        <w:tc>
          <w:tcPr>
            <w:tcW w:w="1368" w:type="dxa"/>
          </w:tcPr>
          <w:p w14:paraId="0F1DF777" w14:textId="4BB43FE4" w:rsidR="008A7481" w:rsidRDefault="008A7481" w:rsidP="00376A55">
            <w:pPr>
              <w:pStyle w:val="BodyText"/>
            </w:pPr>
            <w:r>
              <w:t>0.</w:t>
            </w:r>
            <w:r w:rsidR="0090206E">
              <w:t>26</w:t>
            </w:r>
          </w:p>
        </w:tc>
        <w:tc>
          <w:tcPr>
            <w:tcW w:w="1368" w:type="dxa"/>
          </w:tcPr>
          <w:p w14:paraId="0BAB443C" w14:textId="76E3925E" w:rsidR="008A7481" w:rsidRDefault="0090206E" w:rsidP="00376A55">
            <w:pPr>
              <w:pStyle w:val="BodyText"/>
            </w:pPr>
            <w:r>
              <w:t>125</w:t>
            </w:r>
          </w:p>
        </w:tc>
      </w:tr>
      <w:tr w:rsidR="008A7481" w14:paraId="75E499FC" w14:textId="77777777" w:rsidTr="007C2274">
        <w:tc>
          <w:tcPr>
            <w:tcW w:w="1989" w:type="dxa"/>
          </w:tcPr>
          <w:p w14:paraId="01413C3A" w14:textId="77777777" w:rsidR="008A7481" w:rsidRDefault="008A7481" w:rsidP="00376A55">
            <w:pPr>
              <w:pStyle w:val="BodyText"/>
            </w:pPr>
            <w:r>
              <w:t>08/1999 – 07/2004</w:t>
            </w:r>
          </w:p>
        </w:tc>
        <w:tc>
          <w:tcPr>
            <w:tcW w:w="2051" w:type="dxa"/>
          </w:tcPr>
          <w:p w14:paraId="3EB0278E" w14:textId="700312F6" w:rsidR="008A7481" w:rsidRDefault="0090206E" w:rsidP="00376A55">
            <w:pPr>
              <w:pStyle w:val="BodyText"/>
            </w:pPr>
            <w:r>
              <w:t>58.2</w:t>
            </w:r>
            <w:r w:rsidR="008A7481">
              <w:t xml:space="preserve"> (</w:t>
            </w:r>
            <w:r>
              <w:t>Jan</w:t>
            </w:r>
            <w:r w:rsidR="008A7481">
              <w:t>)</w:t>
            </w:r>
          </w:p>
        </w:tc>
        <w:tc>
          <w:tcPr>
            <w:tcW w:w="1368" w:type="dxa"/>
          </w:tcPr>
          <w:p w14:paraId="06EA4C0E" w14:textId="39F90137" w:rsidR="008A7481" w:rsidRDefault="0090206E" w:rsidP="00376A55">
            <w:pPr>
              <w:pStyle w:val="BodyText"/>
            </w:pPr>
            <w:r>
              <w:t>58.1</w:t>
            </w:r>
            <w:r w:rsidR="008A7481">
              <w:t xml:space="preserve"> (</w:t>
            </w:r>
            <w:r>
              <w:t>Apr</w:t>
            </w:r>
            <w:r w:rsidR="008A7481">
              <w:t>)</w:t>
            </w:r>
          </w:p>
        </w:tc>
        <w:tc>
          <w:tcPr>
            <w:tcW w:w="1368" w:type="dxa"/>
          </w:tcPr>
          <w:p w14:paraId="65746F61" w14:textId="7AA71798" w:rsidR="008A7481" w:rsidRDefault="008A7481" w:rsidP="00376A55">
            <w:pPr>
              <w:pStyle w:val="BodyText"/>
            </w:pPr>
            <w:r>
              <w:t>0.</w:t>
            </w:r>
            <w:r w:rsidR="0090206E">
              <w:t>1</w:t>
            </w:r>
            <w:r>
              <w:t>6</w:t>
            </w:r>
          </w:p>
        </w:tc>
        <w:tc>
          <w:tcPr>
            <w:tcW w:w="1368" w:type="dxa"/>
          </w:tcPr>
          <w:p w14:paraId="3EE1C237" w14:textId="6DCBC962" w:rsidR="008A7481" w:rsidRDefault="0090206E" w:rsidP="00376A55">
            <w:pPr>
              <w:pStyle w:val="BodyText"/>
            </w:pPr>
            <w:r>
              <w:t>93</w:t>
            </w:r>
          </w:p>
        </w:tc>
      </w:tr>
      <w:tr w:rsidR="008A7481" w14:paraId="4ABD61BD" w14:textId="77777777" w:rsidTr="007C2274">
        <w:tc>
          <w:tcPr>
            <w:tcW w:w="1989" w:type="dxa"/>
          </w:tcPr>
          <w:p w14:paraId="5DF448DD" w14:textId="77777777" w:rsidR="008A7481" w:rsidRDefault="008A7481" w:rsidP="00376A55">
            <w:pPr>
              <w:pStyle w:val="BodyText"/>
            </w:pPr>
            <w:r>
              <w:t>08/2004 – 07/2009</w:t>
            </w:r>
          </w:p>
        </w:tc>
        <w:tc>
          <w:tcPr>
            <w:tcW w:w="2051" w:type="dxa"/>
          </w:tcPr>
          <w:p w14:paraId="7F9C2AE9" w14:textId="2E355BC0" w:rsidR="008A7481" w:rsidRDefault="0090206E" w:rsidP="00376A55">
            <w:pPr>
              <w:pStyle w:val="BodyText"/>
            </w:pPr>
            <w:r>
              <w:t>57.1</w:t>
            </w:r>
            <w:r w:rsidR="008A7481">
              <w:t xml:space="preserve"> (</w:t>
            </w:r>
            <w:r>
              <w:t>Oct</w:t>
            </w:r>
            <w:r w:rsidR="008A7481">
              <w:t>)</w:t>
            </w:r>
          </w:p>
        </w:tc>
        <w:tc>
          <w:tcPr>
            <w:tcW w:w="1368" w:type="dxa"/>
          </w:tcPr>
          <w:p w14:paraId="25272AAD" w14:textId="0314F78D" w:rsidR="008A7481" w:rsidRDefault="0090206E" w:rsidP="00376A55">
            <w:pPr>
              <w:pStyle w:val="BodyText"/>
            </w:pPr>
            <w:r>
              <w:t>56.9</w:t>
            </w:r>
            <w:r w:rsidR="008A7481">
              <w:t xml:space="preserve"> (Apr)</w:t>
            </w:r>
          </w:p>
        </w:tc>
        <w:tc>
          <w:tcPr>
            <w:tcW w:w="1368" w:type="dxa"/>
          </w:tcPr>
          <w:p w14:paraId="6A9CF667" w14:textId="7A254094" w:rsidR="008A7481" w:rsidRDefault="008A7481" w:rsidP="00376A55">
            <w:pPr>
              <w:pStyle w:val="BodyText"/>
            </w:pPr>
            <w:r>
              <w:t>0.</w:t>
            </w:r>
            <w:r w:rsidR="0090206E">
              <w:t>25</w:t>
            </w:r>
          </w:p>
        </w:tc>
        <w:tc>
          <w:tcPr>
            <w:tcW w:w="1368" w:type="dxa"/>
          </w:tcPr>
          <w:p w14:paraId="22A5B92B" w14:textId="1CBA6CD1" w:rsidR="008A7481" w:rsidRDefault="0090206E" w:rsidP="00376A55">
            <w:pPr>
              <w:pStyle w:val="BodyText"/>
            </w:pPr>
            <w:r>
              <w:t>203</w:t>
            </w:r>
          </w:p>
        </w:tc>
      </w:tr>
      <w:tr w:rsidR="008A7481" w14:paraId="73566817" w14:textId="77777777" w:rsidTr="007C2274">
        <w:tc>
          <w:tcPr>
            <w:tcW w:w="1989" w:type="dxa"/>
          </w:tcPr>
          <w:p w14:paraId="5E5B7590" w14:textId="77777777" w:rsidR="008A7481" w:rsidRDefault="008A7481" w:rsidP="00376A55">
            <w:pPr>
              <w:pStyle w:val="BodyText"/>
            </w:pPr>
            <w:r>
              <w:t>08/2009 – 07/2014</w:t>
            </w:r>
          </w:p>
        </w:tc>
        <w:tc>
          <w:tcPr>
            <w:tcW w:w="2051" w:type="dxa"/>
          </w:tcPr>
          <w:p w14:paraId="75B9F059" w14:textId="03062497" w:rsidR="008A7481" w:rsidRDefault="0090206E" w:rsidP="00376A55">
            <w:pPr>
              <w:pStyle w:val="BodyText"/>
            </w:pPr>
            <w:r>
              <w:t>55.6</w:t>
            </w:r>
            <w:r w:rsidR="008A7481">
              <w:t xml:space="preserve"> (</w:t>
            </w:r>
            <w:r>
              <w:t>Nov</w:t>
            </w:r>
            <w:r w:rsidR="008A7481">
              <w:t>)</w:t>
            </w:r>
          </w:p>
        </w:tc>
        <w:tc>
          <w:tcPr>
            <w:tcW w:w="1368" w:type="dxa"/>
          </w:tcPr>
          <w:p w14:paraId="79467AC4" w14:textId="2C675F39" w:rsidR="008A7481" w:rsidRDefault="0090206E" w:rsidP="00376A55">
            <w:pPr>
              <w:pStyle w:val="BodyText"/>
            </w:pPr>
            <w:r>
              <w:t>55.4</w:t>
            </w:r>
            <w:r w:rsidR="008A7481">
              <w:t xml:space="preserve"> (Apr)</w:t>
            </w:r>
          </w:p>
        </w:tc>
        <w:tc>
          <w:tcPr>
            <w:tcW w:w="1368" w:type="dxa"/>
          </w:tcPr>
          <w:p w14:paraId="1FE0BBE6" w14:textId="53C55BD7" w:rsidR="008A7481" w:rsidRDefault="008A7481" w:rsidP="00376A55">
            <w:pPr>
              <w:pStyle w:val="BodyText"/>
            </w:pPr>
            <w:r>
              <w:t>0.1</w:t>
            </w:r>
            <w:r w:rsidR="0090206E">
              <w:t>4</w:t>
            </w:r>
          </w:p>
        </w:tc>
        <w:tc>
          <w:tcPr>
            <w:tcW w:w="1368" w:type="dxa"/>
          </w:tcPr>
          <w:p w14:paraId="0B95226D" w14:textId="2BED7D11" w:rsidR="008A7481" w:rsidRDefault="0090206E" w:rsidP="00376A55">
            <w:pPr>
              <w:pStyle w:val="BodyText"/>
            </w:pPr>
            <w:r>
              <w:t>196</w:t>
            </w:r>
          </w:p>
        </w:tc>
      </w:tr>
      <w:tr w:rsidR="008A7481" w14:paraId="79B326B0" w14:textId="77777777" w:rsidTr="007C2274">
        <w:tc>
          <w:tcPr>
            <w:tcW w:w="1989" w:type="dxa"/>
          </w:tcPr>
          <w:p w14:paraId="54E438E9" w14:textId="77777777" w:rsidR="008A7481" w:rsidRDefault="008A7481" w:rsidP="00376A55">
            <w:pPr>
              <w:pStyle w:val="BodyText"/>
            </w:pPr>
            <w:r>
              <w:t>08/2014 – 07/2019</w:t>
            </w:r>
          </w:p>
        </w:tc>
        <w:tc>
          <w:tcPr>
            <w:tcW w:w="2051" w:type="dxa"/>
          </w:tcPr>
          <w:p w14:paraId="5268148A" w14:textId="34FC2250" w:rsidR="008A7481" w:rsidRDefault="0090206E" w:rsidP="00376A55">
            <w:pPr>
              <w:pStyle w:val="BodyText"/>
            </w:pPr>
            <w:r>
              <w:t>54.1</w:t>
            </w:r>
            <w:r w:rsidR="008A7481">
              <w:t xml:space="preserve"> (</w:t>
            </w:r>
            <w:r>
              <w:t>Oct</w:t>
            </w:r>
            <w:r w:rsidR="008A7481">
              <w:t>)</w:t>
            </w:r>
          </w:p>
        </w:tc>
        <w:tc>
          <w:tcPr>
            <w:tcW w:w="1368" w:type="dxa"/>
          </w:tcPr>
          <w:p w14:paraId="7DE8E06C" w14:textId="0E8AECCF" w:rsidR="008A7481" w:rsidRDefault="0090206E" w:rsidP="00376A55">
            <w:pPr>
              <w:pStyle w:val="BodyText"/>
            </w:pPr>
            <w:r>
              <w:t>54.0</w:t>
            </w:r>
            <w:r w:rsidR="008A7481">
              <w:t xml:space="preserve"> (</w:t>
            </w:r>
            <w:r>
              <w:t>Oct</w:t>
            </w:r>
            <w:r w:rsidR="008A7481">
              <w:t>)</w:t>
            </w:r>
          </w:p>
        </w:tc>
        <w:tc>
          <w:tcPr>
            <w:tcW w:w="1368" w:type="dxa"/>
          </w:tcPr>
          <w:p w14:paraId="69F69DD2" w14:textId="18F5BCCE" w:rsidR="008A7481" w:rsidRDefault="008A7481" w:rsidP="00376A55">
            <w:pPr>
              <w:pStyle w:val="BodyText"/>
            </w:pPr>
            <w:r>
              <w:t>0.</w:t>
            </w:r>
            <w:r w:rsidR="0090206E">
              <w:t>11</w:t>
            </w:r>
          </w:p>
        </w:tc>
        <w:tc>
          <w:tcPr>
            <w:tcW w:w="1368" w:type="dxa"/>
          </w:tcPr>
          <w:p w14:paraId="3511749B" w14:textId="1D05695D" w:rsidR="008A7481" w:rsidRDefault="0090206E" w:rsidP="00376A55">
            <w:pPr>
              <w:pStyle w:val="BodyText"/>
            </w:pPr>
            <w:r>
              <w:t>47</w:t>
            </w:r>
          </w:p>
        </w:tc>
      </w:tr>
    </w:tbl>
    <w:p w14:paraId="37F07AFA" w14:textId="77777777" w:rsidR="008A7481" w:rsidRPr="008A7481" w:rsidRDefault="008A7481" w:rsidP="008A7481">
      <w:pPr>
        <w:pStyle w:val="BodyText"/>
      </w:pPr>
    </w:p>
    <w:p w14:paraId="262722C3" w14:textId="77777777" w:rsidR="001D584F" w:rsidRPr="003B09F5" w:rsidRDefault="005D6919">
      <w:pPr>
        <w:pStyle w:val="Heading3"/>
        <w:rPr>
          <w:rFonts w:cs="Times New Roman"/>
        </w:rPr>
      </w:pPr>
      <w:bookmarkStart w:id="597" w:name="site-summary-18"/>
      <w:bookmarkStart w:id="598" w:name="_Toc26198174"/>
      <w:r w:rsidRPr="003B09F5">
        <w:rPr>
          <w:rFonts w:cs="Times New Roman"/>
        </w:rPr>
        <w:t>Site summary</w:t>
      </w:r>
      <w:bookmarkEnd w:id="597"/>
      <w:bookmarkEnd w:id="598"/>
    </w:p>
    <w:p w14:paraId="262722C4" w14:textId="77777777" w:rsidR="001D584F" w:rsidRPr="003B09F5" w:rsidRDefault="005D6919">
      <w:pPr>
        <w:pStyle w:val="Heading3"/>
        <w:rPr>
          <w:rFonts w:cs="Times New Roman"/>
        </w:rPr>
      </w:pPr>
      <w:bookmarkStart w:id="599" w:name="vegetation-dynamics-13"/>
      <w:bookmarkStart w:id="600" w:name="_Toc26198175"/>
      <w:r w:rsidRPr="003B09F5">
        <w:rPr>
          <w:rFonts w:cs="Times New Roman"/>
        </w:rPr>
        <w:t>Vegetation dynamics</w:t>
      </w:r>
      <w:bookmarkEnd w:id="599"/>
      <w:bookmarkEnd w:id="600"/>
    </w:p>
    <w:p w14:paraId="262722C5" w14:textId="0180E908" w:rsidR="001D584F" w:rsidRPr="003B09F5" w:rsidRDefault="005D6919">
      <w:pPr>
        <w:pStyle w:val="FirstParagraph"/>
        <w:rPr>
          <w:rFonts w:cs="Times New Roman"/>
        </w:rPr>
      </w:pPr>
      <w:r w:rsidRPr="003B09F5">
        <w:rPr>
          <w:rFonts w:cs="Times New Roman"/>
        </w:rPr>
        <w:t xml:space="preserve">Vegetation at Quin Brook is dominated by some key wetland species, including </w:t>
      </w:r>
      <w:r w:rsidRPr="003B09F5">
        <w:rPr>
          <w:rFonts w:cs="Times New Roman"/>
          <w:i/>
        </w:rPr>
        <w:t>Melaleuca rhaphiophyla</w:t>
      </w:r>
      <w:r w:rsidRPr="003B09F5">
        <w:rPr>
          <w:rFonts w:cs="Times New Roman"/>
        </w:rPr>
        <w:t xml:space="preserve">, </w:t>
      </w:r>
      <w:r w:rsidRPr="003B09F5">
        <w:rPr>
          <w:rFonts w:cs="Times New Roman"/>
          <w:i/>
        </w:rPr>
        <w:t>Eucalyptus rudis</w:t>
      </w:r>
      <w:r w:rsidRPr="003B09F5">
        <w:rPr>
          <w:rFonts w:cs="Times New Roman"/>
        </w:rPr>
        <w:t xml:space="preserve">, </w:t>
      </w:r>
      <w:r w:rsidRPr="003B09F5">
        <w:rPr>
          <w:rFonts w:cs="Times New Roman"/>
          <w:i/>
        </w:rPr>
        <w:t>Banksia littoralis</w:t>
      </w:r>
      <w:r w:rsidRPr="003B09F5">
        <w:rPr>
          <w:rFonts w:cs="Times New Roman"/>
        </w:rPr>
        <w:t xml:space="preserve"> and </w:t>
      </w:r>
      <w:r w:rsidRPr="003B09F5">
        <w:rPr>
          <w:rFonts w:cs="Times New Roman"/>
          <w:i/>
        </w:rPr>
        <w:t>Melaleuca preissiana</w:t>
      </w:r>
      <w:r w:rsidRPr="003B09F5">
        <w:rPr>
          <w:rFonts w:cs="Times New Roman"/>
        </w:rPr>
        <w:t xml:space="preserve">. Vegetation monitoring, which began in 2009, indicates that the </w:t>
      </w:r>
      <w:r w:rsidRPr="003B09F5">
        <w:rPr>
          <w:rFonts w:cs="Times New Roman"/>
          <w:i/>
        </w:rPr>
        <w:t>Melaleuca</w:t>
      </w:r>
      <w:r w:rsidRPr="003B09F5">
        <w:rPr>
          <w:rFonts w:cs="Times New Roman"/>
        </w:rPr>
        <w:t xml:space="preserve"> species have declined significantly in cover abundance to the point where it is no longer present in the higher levels of the transect. Cover abundance of </w:t>
      </w:r>
      <w:r w:rsidRPr="003B09F5">
        <w:rPr>
          <w:rFonts w:cs="Times New Roman"/>
          <w:i/>
        </w:rPr>
        <w:t>E. rudis</w:t>
      </w:r>
      <w:r w:rsidRPr="003B09F5">
        <w:rPr>
          <w:rFonts w:cs="Times New Roman"/>
        </w:rPr>
        <w:t xml:space="preserve"> has remained relatively stable despite the health of individual trees declining (Buller et al., </w:t>
      </w:r>
      <w:hyperlink w:anchor="ref-Buller2019">
        <w:r w:rsidRPr="003B09F5">
          <w:rPr>
            <w:rStyle w:val="Hyperlink"/>
            <w:rFonts w:cs="Times New Roman"/>
            <w:color w:val="auto"/>
          </w:rPr>
          <w:t>2019</w:t>
        </w:r>
      </w:hyperlink>
      <w:r w:rsidRPr="003B09F5">
        <w:rPr>
          <w:rFonts w:cs="Times New Roman"/>
        </w:rPr>
        <w:t xml:space="preserve">). Other abundant species at the site include </w:t>
      </w:r>
      <w:r w:rsidRPr="003B09F5">
        <w:rPr>
          <w:rFonts w:cs="Times New Roman"/>
          <w:i/>
        </w:rPr>
        <w:t>Astartea scoparia</w:t>
      </w:r>
      <w:r w:rsidRPr="003B09F5">
        <w:rPr>
          <w:rFonts w:cs="Times New Roman"/>
        </w:rPr>
        <w:t xml:space="preserve">, </w:t>
      </w:r>
      <w:r w:rsidRPr="003B09F5">
        <w:rPr>
          <w:rFonts w:cs="Times New Roman"/>
          <w:i/>
        </w:rPr>
        <w:t>Hypocalymna angustifolium</w:t>
      </w:r>
      <w:r w:rsidRPr="003B09F5">
        <w:rPr>
          <w:rFonts w:cs="Times New Roman"/>
        </w:rPr>
        <w:t xml:space="preserve"> and </w:t>
      </w:r>
      <w:r w:rsidRPr="003B09F5">
        <w:rPr>
          <w:rFonts w:cs="Times New Roman"/>
          <w:i/>
        </w:rPr>
        <w:t>Kunzea glabrescens</w:t>
      </w:r>
      <w:r w:rsidRPr="003B09F5">
        <w:rPr>
          <w:rFonts w:cs="Times New Roman"/>
        </w:rPr>
        <w:t xml:space="preserve">. All plots along the vegetation monitoring transect have shifted in composition since 2009, mainly due to the decline in </w:t>
      </w:r>
      <w:r w:rsidRPr="003B09F5">
        <w:rPr>
          <w:rFonts w:cs="Times New Roman"/>
          <w:i/>
        </w:rPr>
        <w:t>M. rhaphiophyla</w:t>
      </w:r>
      <w:r w:rsidRPr="003B09F5">
        <w:rPr>
          <w:rFonts w:cs="Times New Roman"/>
        </w:rPr>
        <w:t xml:space="preserve"> and </w:t>
      </w:r>
      <w:r w:rsidRPr="003B09F5">
        <w:rPr>
          <w:rFonts w:cs="Times New Roman"/>
          <w:i/>
        </w:rPr>
        <w:t>M. preissiana</w:t>
      </w:r>
      <w:r w:rsidRPr="003B09F5">
        <w:rPr>
          <w:rFonts w:cs="Times New Roman"/>
        </w:rPr>
        <w:t xml:space="preserve"> (</w:t>
      </w:r>
      <w:r w:rsidR="00607338">
        <w:rPr>
          <w:rFonts w:cs="Times New Roman"/>
        </w:rPr>
        <w:fldChar w:fldCharType="begin"/>
      </w:r>
      <w:r w:rsidR="00607338">
        <w:rPr>
          <w:rFonts w:cs="Times New Roman"/>
        </w:rPr>
        <w:instrText xml:space="preserve"> REF _Ref25920835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62</w:t>
      </w:r>
      <w:r w:rsidR="00607338">
        <w:rPr>
          <w:rFonts w:cs="Times New Roman"/>
        </w:rPr>
        <w:fldChar w:fldCharType="end"/>
      </w:r>
      <w:r w:rsidRPr="003B09F5">
        <w:rPr>
          <w:rFonts w:cs="Times New Roman"/>
        </w:rPr>
        <w:t xml:space="preserve">). Many species are likely to increase in cover abundances with </w:t>
      </w:r>
      <w:r w:rsidRPr="003B09F5">
        <w:rPr>
          <w:rFonts w:cs="Times New Roman"/>
        </w:rPr>
        <w:lastRenderedPageBreak/>
        <w:t xml:space="preserve">groundwater level decline, including an exotic grass (probably </w:t>
      </w:r>
      <w:r w:rsidRPr="003B09F5">
        <w:rPr>
          <w:rFonts w:cs="Times New Roman"/>
          <w:i/>
        </w:rPr>
        <w:t>Vulpia</w:t>
      </w:r>
      <w:r w:rsidRPr="003B09F5">
        <w:rPr>
          <w:rFonts w:cs="Times New Roman"/>
        </w:rPr>
        <w:t xml:space="preserve"> sp.), the exotic </w:t>
      </w:r>
      <w:r w:rsidRPr="003B09F5">
        <w:rPr>
          <w:rFonts w:cs="Times New Roman"/>
          <w:i/>
        </w:rPr>
        <w:t>Sonchus asper</w:t>
      </w:r>
      <w:r w:rsidRPr="003B09F5">
        <w:rPr>
          <w:rFonts w:cs="Times New Roman"/>
        </w:rPr>
        <w:t xml:space="preserve"> and </w:t>
      </w:r>
      <w:r w:rsidRPr="003B09F5">
        <w:rPr>
          <w:rFonts w:cs="Times New Roman"/>
          <w:i/>
        </w:rPr>
        <w:t>Lotus angustissimus</w:t>
      </w:r>
      <w:r w:rsidRPr="003B09F5">
        <w:rPr>
          <w:rFonts w:cs="Times New Roman"/>
        </w:rPr>
        <w:t xml:space="preserve"> (</w:t>
      </w:r>
      <w:r w:rsidR="00607338">
        <w:rPr>
          <w:rFonts w:cs="Times New Roman"/>
        </w:rPr>
        <w:fldChar w:fldCharType="begin"/>
      </w:r>
      <w:r w:rsidR="00607338">
        <w:rPr>
          <w:rFonts w:cs="Times New Roman"/>
        </w:rPr>
        <w:instrText xml:space="preserve"> REF _Ref25920841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63</w:t>
      </w:r>
      <w:r w:rsidR="00607338">
        <w:rPr>
          <w:rFonts w:cs="Times New Roman"/>
        </w:rPr>
        <w:fldChar w:fldCharType="end"/>
      </w:r>
      <w:r w:rsidRPr="003B09F5">
        <w:rPr>
          <w:rFonts w:cs="Times New Roman"/>
        </w:rPr>
        <w:t xml:space="preserve">). Some natives associated with lower groundwater levels include </w:t>
      </w:r>
      <w:r w:rsidRPr="003B09F5">
        <w:rPr>
          <w:rFonts w:cs="Times New Roman"/>
          <w:i/>
        </w:rPr>
        <w:t>Senecio</w:t>
      </w:r>
      <w:r w:rsidRPr="003B09F5">
        <w:rPr>
          <w:rFonts w:cs="Times New Roman"/>
        </w:rPr>
        <w:t xml:space="preserve"> sp., </w:t>
      </w:r>
      <w:r w:rsidRPr="003B09F5">
        <w:rPr>
          <w:rFonts w:cs="Times New Roman"/>
          <w:i/>
        </w:rPr>
        <w:t>Pteridium esculentum</w:t>
      </w:r>
      <w:r w:rsidRPr="003B09F5">
        <w:rPr>
          <w:rFonts w:cs="Times New Roman"/>
        </w:rPr>
        <w:t xml:space="preserve"> and </w:t>
      </w:r>
      <w:r w:rsidRPr="003B09F5">
        <w:rPr>
          <w:rFonts w:cs="Times New Roman"/>
          <w:i/>
        </w:rPr>
        <w:t>Hypolaena exsulca</w:t>
      </w:r>
      <w:r w:rsidRPr="003B09F5">
        <w:rPr>
          <w:rFonts w:cs="Times New Roman"/>
        </w:rPr>
        <w:t>.</w:t>
      </w:r>
    </w:p>
    <w:p w14:paraId="32139C3F"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77" wp14:editId="26272478">
            <wp:extent cx="4620126" cy="3696101"/>
            <wp:effectExtent l="0" t="0" r="0" b="0"/>
            <wp:docPr id="75" name="Picture" descr="Groundwater levels recorded at bore 61710060 in the vicinity of Quin Brook.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QuinBrookWaterPlot-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262722C7" w14:textId="059005C6" w:rsidR="001D584F" w:rsidRPr="003B09F5" w:rsidRDefault="00D63BE4" w:rsidP="00D63BE4">
      <w:pPr>
        <w:pStyle w:val="Caption"/>
        <w:rPr>
          <w:rFonts w:ascii="Times New Roman" w:hAnsi="Times New Roman" w:cs="Times New Roman"/>
        </w:rPr>
      </w:pPr>
      <w:bookmarkStart w:id="601" w:name="_Ref259208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61</w:t>
      </w:r>
      <w:r w:rsidRPr="003B09F5">
        <w:rPr>
          <w:rFonts w:ascii="Times New Roman" w:hAnsi="Times New Roman" w:cs="Times New Roman"/>
        </w:rPr>
        <w:fldChar w:fldCharType="end"/>
      </w:r>
      <w:bookmarkEnd w:id="601"/>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61710060 in the vicinity of Quin Brook.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924D40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B" wp14:editId="2627247C">
            <wp:extent cx="4620126" cy="3696101"/>
            <wp:effectExtent l="0" t="0" r="0" b="0"/>
            <wp:docPr id="77" name="Picture" descr="Unconstrained ordination based on the latent variable model for each surveyed year for Quin Brook.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QuinOrd-1.png"/>
                    <pic:cNvPicPr>
                      <a:picLocks noChangeAspect="1" noChangeArrowheads="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14:paraId="262722CB" w14:textId="1C9812F5" w:rsidR="001D584F" w:rsidRPr="003B09F5" w:rsidRDefault="00D63BE4" w:rsidP="00D63BE4">
      <w:pPr>
        <w:pStyle w:val="Caption"/>
        <w:rPr>
          <w:rFonts w:ascii="Times New Roman" w:hAnsi="Times New Roman" w:cs="Times New Roman"/>
        </w:rPr>
      </w:pPr>
      <w:bookmarkStart w:id="602" w:name="_Ref2592083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62</w:t>
      </w:r>
      <w:r w:rsidRPr="003B09F5">
        <w:rPr>
          <w:rFonts w:ascii="Times New Roman" w:hAnsi="Times New Roman" w:cs="Times New Roman"/>
        </w:rPr>
        <w:fldChar w:fldCharType="end"/>
      </w:r>
      <w:bookmarkEnd w:id="60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Quin Brook. Plots are represented as different colours and consecutive years are joined by a line with first and last survey years labeled.</w:t>
      </w:r>
    </w:p>
    <w:p w14:paraId="60C83512"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47D" wp14:editId="2627247E">
            <wp:extent cx="4620126" cy="3696101"/>
            <wp:effectExtent l="0" t="0" r="0" b="0"/>
            <wp:docPr id="78" name="Picture" descr="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QuinPost-1.png"/>
                    <pic:cNvPicPr>
                      <a:picLocks noChangeAspect="1" noChangeArrowheads="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14:paraId="262722CD" w14:textId="726F0F58" w:rsidR="001D584F" w:rsidRPr="003B09F5" w:rsidRDefault="00D63BE4" w:rsidP="00D63BE4">
      <w:pPr>
        <w:pStyle w:val="Caption"/>
        <w:rPr>
          <w:rFonts w:ascii="Times New Roman" w:hAnsi="Times New Roman" w:cs="Times New Roman"/>
        </w:rPr>
      </w:pPr>
      <w:bookmarkStart w:id="603" w:name="_Ref259208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63</w:t>
      </w:r>
      <w:r w:rsidRPr="003B09F5">
        <w:rPr>
          <w:rFonts w:ascii="Times New Roman" w:hAnsi="Times New Roman" w:cs="Times New Roman"/>
        </w:rPr>
        <w:fldChar w:fldCharType="end"/>
      </w:r>
      <w:bookmarkEnd w:id="603"/>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Quin Brook on vegetation species cover abundances based on Bayesian Regression Analysis (</w:t>
      </w:r>
      <w:r w:rsidR="00577045">
        <w:rPr>
          <w:rFonts w:ascii="Times New Roman" w:hAnsi="Times New Roman" w:cs="Times New Roman"/>
        </w:rPr>
        <w:t>Hui, 2016</w:t>
      </w:r>
      <w:r w:rsidR="005D6919" w:rsidRPr="003B09F5">
        <w:rPr>
          <w:rFonts w:ascii="Times New Roman" w:hAnsi="Times New Roman" w:cs="Times New Roman"/>
        </w:rPr>
        <w:t xml:space="preserve">). Species with a negative mean posterior value are likely to increase in cover abundance as water levels decline while species with positive values are predicted to increase in cover abundance with water increasing water levels.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1B81480" w14:textId="77777777" w:rsidR="00590956" w:rsidRPr="003B09F5" w:rsidRDefault="00590956">
      <w:pPr>
        <w:rPr>
          <w:rFonts w:ascii="Times New Roman" w:eastAsiaTheme="majorEastAsia" w:hAnsi="Times New Roman" w:cs="Times New Roman"/>
          <w:b/>
          <w:bCs/>
          <w:sz w:val="32"/>
          <w:szCs w:val="32"/>
        </w:rPr>
      </w:pPr>
      <w:bookmarkStart w:id="604" w:name="gingin-brook"/>
      <w:r w:rsidRPr="003B09F5">
        <w:rPr>
          <w:rFonts w:ascii="Times New Roman" w:hAnsi="Times New Roman" w:cs="Times New Roman"/>
        </w:rPr>
        <w:br w:type="page"/>
      </w:r>
    </w:p>
    <w:p w14:paraId="262722CE" w14:textId="3FD822B3" w:rsidR="001D584F" w:rsidRPr="003B09F5" w:rsidRDefault="005D6919">
      <w:pPr>
        <w:pStyle w:val="Heading2"/>
        <w:rPr>
          <w:rFonts w:cs="Times New Roman"/>
        </w:rPr>
      </w:pPr>
      <w:bookmarkStart w:id="605" w:name="_Toc26198176"/>
      <w:r w:rsidRPr="003B09F5">
        <w:rPr>
          <w:rFonts w:cs="Times New Roman"/>
        </w:rPr>
        <w:lastRenderedPageBreak/>
        <w:t>Gingin Brook</w:t>
      </w:r>
      <w:bookmarkEnd w:id="604"/>
      <w:bookmarkEnd w:id="605"/>
    </w:p>
    <w:p w14:paraId="262722CF" w14:textId="77777777" w:rsidR="001D584F" w:rsidRPr="003B09F5" w:rsidRDefault="005D6919">
      <w:pPr>
        <w:pStyle w:val="FirstParagraph"/>
        <w:rPr>
          <w:rFonts w:cs="Times New Roman"/>
        </w:rPr>
      </w:pPr>
      <w:r w:rsidRPr="003B09F5">
        <w:rPr>
          <w:rFonts w:cs="Times New Roman"/>
        </w:rPr>
        <w:t>Gingin Brook is a new proposed site in the Gingin water allocation plan (draft expected 2023). There is currently no baseline vegetation data for the site.</w:t>
      </w:r>
    </w:p>
    <w:p w14:paraId="262722D0" w14:textId="77777777" w:rsidR="001D584F" w:rsidRPr="003B09F5" w:rsidRDefault="005D6919">
      <w:pPr>
        <w:pStyle w:val="Heading3"/>
        <w:rPr>
          <w:rFonts w:cs="Times New Roman"/>
        </w:rPr>
      </w:pPr>
      <w:bookmarkStart w:id="606" w:name="hydrology-18"/>
      <w:bookmarkStart w:id="607" w:name="_Toc26198177"/>
      <w:r w:rsidRPr="003B09F5">
        <w:rPr>
          <w:rFonts w:cs="Times New Roman"/>
        </w:rPr>
        <w:t>Hydrology</w:t>
      </w:r>
      <w:bookmarkEnd w:id="606"/>
      <w:bookmarkEnd w:id="607"/>
    </w:p>
    <w:p w14:paraId="262722D1" w14:textId="19DEBC44" w:rsidR="001D584F" w:rsidRDefault="005D6919">
      <w:pPr>
        <w:pStyle w:val="FirstParagraph"/>
        <w:rPr>
          <w:rFonts w:cs="Times New Roman"/>
        </w:rPr>
      </w:pPr>
      <w:r w:rsidRPr="003B09F5">
        <w:rPr>
          <w:rFonts w:cs="Times New Roman"/>
        </w:rPr>
        <w:t>Groundwaters at this site have significantly declined during the period between 1989 and 2015 by approximately 2.5 m (</w:t>
      </w:r>
      <w:r w:rsidR="00607338">
        <w:rPr>
          <w:rFonts w:cs="Times New Roman"/>
        </w:rPr>
        <w:fldChar w:fldCharType="begin"/>
      </w:r>
      <w:r w:rsidR="00607338">
        <w:rPr>
          <w:rFonts w:cs="Times New Roman"/>
        </w:rPr>
        <w:instrText xml:space="preserve"> REF _Ref25920852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64</w:t>
      </w:r>
      <w:r w:rsidR="00607338">
        <w:rPr>
          <w:rFonts w:cs="Times New Roman"/>
        </w:rPr>
        <w:fldChar w:fldCharType="end"/>
      </w:r>
      <w:r w:rsidRPr="003B09F5">
        <w:rPr>
          <w:rFonts w:cs="Times New Roman"/>
        </w:rPr>
        <w:t>). Mean seasonal maximum and minimum groundwater levels have also decreased by 1.8 since 1994, with current monthly minimums generally occurring earlier in the year than in between 1994 and 1999 (</w:t>
      </w:r>
      <w:r w:rsidR="00F87EBE">
        <w:rPr>
          <w:rFonts w:cs="Times New Roman"/>
        </w:rPr>
        <w:fldChar w:fldCharType="begin"/>
      </w:r>
      <w:r w:rsidR="00F87EBE">
        <w:rPr>
          <w:rFonts w:cs="Times New Roman"/>
        </w:rPr>
        <w:instrText xml:space="preserve"> REF _Ref25922544 \h </w:instrText>
      </w:r>
      <w:r w:rsidR="00F87EBE">
        <w:rPr>
          <w:rFonts w:cs="Times New Roman"/>
        </w:rPr>
      </w:r>
      <w:r w:rsidR="00F87EBE">
        <w:rPr>
          <w:rFonts w:cs="Times New Roman"/>
        </w:rPr>
        <w:fldChar w:fldCharType="separate"/>
      </w:r>
      <w:r w:rsidR="00E3659C">
        <w:t xml:space="preserve">Table </w:t>
      </w:r>
      <w:r w:rsidR="00E3659C">
        <w:rPr>
          <w:noProof/>
        </w:rPr>
        <w:t>39</w:t>
      </w:r>
      <w:r w:rsidR="00F87EBE">
        <w:rPr>
          <w:rFonts w:cs="Times New Roman"/>
        </w:rPr>
        <w:fldChar w:fldCharType="end"/>
      </w:r>
      <w:r w:rsidRPr="003B09F5">
        <w:rPr>
          <w:rFonts w:cs="Times New Roman"/>
        </w:rPr>
        <w:t>).</w:t>
      </w:r>
    </w:p>
    <w:p w14:paraId="5097A570" w14:textId="34E6E043" w:rsidR="00F90108" w:rsidRDefault="00F90108" w:rsidP="00F90108">
      <w:pPr>
        <w:pStyle w:val="Caption"/>
        <w:keepNext/>
      </w:pPr>
      <w:bookmarkStart w:id="608" w:name="_Ref25922544"/>
      <w:r>
        <w:t xml:space="preserve">Table </w:t>
      </w:r>
      <w:fldSimple w:instr=" SEQ Table \* ARABIC ">
        <w:r w:rsidR="00E3659C">
          <w:rPr>
            <w:noProof/>
          </w:rPr>
          <w:t>39</w:t>
        </w:r>
      </w:fldSimple>
      <w:bookmarkEnd w:id="608"/>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Gingin Brook.</w:t>
      </w:r>
    </w:p>
    <w:tbl>
      <w:tblPr>
        <w:tblStyle w:val="Table"/>
        <w:tblW w:w="8144" w:type="dxa"/>
        <w:tblLook w:val="04A0" w:firstRow="1" w:lastRow="0" w:firstColumn="1" w:lastColumn="0" w:noHBand="0" w:noVBand="1"/>
      </w:tblPr>
      <w:tblGrid>
        <w:gridCol w:w="1989"/>
        <w:gridCol w:w="2051"/>
        <w:gridCol w:w="1368"/>
        <w:gridCol w:w="1368"/>
        <w:gridCol w:w="1368"/>
      </w:tblGrid>
      <w:tr w:rsidR="00F90108" w14:paraId="22042D0B" w14:textId="77777777" w:rsidTr="007C2274">
        <w:tc>
          <w:tcPr>
            <w:tcW w:w="1989" w:type="dxa"/>
          </w:tcPr>
          <w:p w14:paraId="64B2A236" w14:textId="77777777" w:rsidR="00F90108" w:rsidRDefault="00F90108" w:rsidP="00376A55">
            <w:pPr>
              <w:pStyle w:val="BodyText"/>
            </w:pPr>
            <w:r>
              <w:t>Period</w:t>
            </w:r>
          </w:p>
        </w:tc>
        <w:tc>
          <w:tcPr>
            <w:tcW w:w="2051" w:type="dxa"/>
          </w:tcPr>
          <w:p w14:paraId="3405E5D5" w14:textId="77777777" w:rsidR="00F90108" w:rsidRPr="00016946" w:rsidRDefault="00F90108" w:rsidP="00376A55">
            <w:pPr>
              <w:pStyle w:val="BodyText"/>
              <w:rPr>
                <w:lang w:val="en-AU"/>
              </w:rPr>
            </w:pPr>
            <w:r w:rsidRPr="00016946">
              <w:rPr>
                <w:lang w:val="en-AU"/>
              </w:rPr>
              <w:t>Mean</w:t>
            </w:r>
            <w:r>
              <w:rPr>
                <w:lang w:val="en-AU"/>
              </w:rPr>
              <w:t xml:space="preserve"> </w:t>
            </w:r>
            <w:r w:rsidRPr="00016946">
              <w:rPr>
                <w:lang w:val="en-AU"/>
              </w:rPr>
              <w:t>max seasonal</w:t>
            </w:r>
          </w:p>
          <w:p w14:paraId="614EEBA7" w14:textId="77777777" w:rsidR="00F90108" w:rsidRDefault="00F90108" w:rsidP="00376A55">
            <w:pPr>
              <w:pStyle w:val="BodyText"/>
            </w:pPr>
            <w:r w:rsidRPr="00016946">
              <w:rPr>
                <w:lang w:val="en-AU"/>
              </w:rPr>
              <w:t>level (mAHD)</w:t>
            </w:r>
          </w:p>
        </w:tc>
        <w:tc>
          <w:tcPr>
            <w:tcW w:w="1368" w:type="dxa"/>
          </w:tcPr>
          <w:p w14:paraId="2BB34641" w14:textId="77777777" w:rsidR="00F90108" w:rsidRPr="00016946" w:rsidRDefault="00F90108"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9AE443" w14:textId="77777777" w:rsidR="00F90108" w:rsidRDefault="00F90108" w:rsidP="00376A55">
            <w:pPr>
              <w:pStyle w:val="BodyText"/>
            </w:pPr>
            <w:r w:rsidRPr="00016946">
              <w:rPr>
                <w:lang w:val="en-AU"/>
              </w:rPr>
              <w:t>level (mAHD)</w:t>
            </w:r>
          </w:p>
        </w:tc>
        <w:tc>
          <w:tcPr>
            <w:tcW w:w="1368" w:type="dxa"/>
          </w:tcPr>
          <w:p w14:paraId="2C339E1B" w14:textId="77777777" w:rsidR="00F90108" w:rsidRDefault="00F90108" w:rsidP="00376A55">
            <w:pPr>
              <w:pStyle w:val="BodyText"/>
            </w:pPr>
            <w:r>
              <w:t>Mean seasonal change (m)</w:t>
            </w:r>
          </w:p>
        </w:tc>
        <w:tc>
          <w:tcPr>
            <w:tcW w:w="1368" w:type="dxa"/>
          </w:tcPr>
          <w:p w14:paraId="53453B63" w14:textId="77777777" w:rsidR="00F90108" w:rsidRDefault="00F90108" w:rsidP="00376A55">
            <w:pPr>
              <w:pStyle w:val="BodyText"/>
            </w:pPr>
            <w:r>
              <w:t>Mean max to min (days)</w:t>
            </w:r>
          </w:p>
        </w:tc>
      </w:tr>
      <w:tr w:rsidR="00F90108" w14:paraId="363ADB7E" w14:textId="77777777" w:rsidTr="007C2274">
        <w:tc>
          <w:tcPr>
            <w:tcW w:w="1989" w:type="dxa"/>
          </w:tcPr>
          <w:p w14:paraId="1540BDF0" w14:textId="77777777" w:rsidR="00F90108" w:rsidRDefault="00F90108" w:rsidP="00376A55">
            <w:pPr>
              <w:pStyle w:val="BodyText"/>
            </w:pPr>
            <w:r>
              <w:t>08/1994 – 07/1999</w:t>
            </w:r>
          </w:p>
        </w:tc>
        <w:tc>
          <w:tcPr>
            <w:tcW w:w="2051" w:type="dxa"/>
          </w:tcPr>
          <w:p w14:paraId="6FC369D7" w14:textId="7E7DD66D" w:rsidR="00F90108" w:rsidRDefault="00F90108" w:rsidP="00376A55">
            <w:pPr>
              <w:pStyle w:val="BodyText"/>
            </w:pPr>
            <w:r>
              <w:t>39.6 (Oct)</w:t>
            </w:r>
          </w:p>
        </w:tc>
        <w:tc>
          <w:tcPr>
            <w:tcW w:w="1368" w:type="dxa"/>
          </w:tcPr>
          <w:p w14:paraId="36C04C26" w14:textId="3916DBEB" w:rsidR="00F90108" w:rsidRDefault="00F90108" w:rsidP="00376A55">
            <w:pPr>
              <w:pStyle w:val="BodyText"/>
            </w:pPr>
            <w:r>
              <w:t>39.2 (Sep)</w:t>
            </w:r>
          </w:p>
        </w:tc>
        <w:tc>
          <w:tcPr>
            <w:tcW w:w="1368" w:type="dxa"/>
          </w:tcPr>
          <w:p w14:paraId="0A362F24" w14:textId="026B9B12" w:rsidR="00F90108" w:rsidRDefault="00F90108" w:rsidP="00376A55">
            <w:pPr>
              <w:pStyle w:val="BodyText"/>
            </w:pPr>
            <w:r>
              <w:t>0.</w:t>
            </w:r>
            <w:r w:rsidR="00BB1D9F">
              <w:t>45</w:t>
            </w:r>
          </w:p>
        </w:tc>
        <w:tc>
          <w:tcPr>
            <w:tcW w:w="1368" w:type="dxa"/>
          </w:tcPr>
          <w:p w14:paraId="5BBB29AE" w14:textId="1EC055BF" w:rsidR="00F90108" w:rsidRDefault="00BB1D9F" w:rsidP="00376A55">
            <w:pPr>
              <w:pStyle w:val="BodyText"/>
            </w:pPr>
            <w:r>
              <w:t>219</w:t>
            </w:r>
          </w:p>
        </w:tc>
      </w:tr>
      <w:tr w:rsidR="00F90108" w14:paraId="5333AEFA" w14:textId="77777777" w:rsidTr="007C2274">
        <w:tc>
          <w:tcPr>
            <w:tcW w:w="1989" w:type="dxa"/>
          </w:tcPr>
          <w:p w14:paraId="0B033E1A" w14:textId="77777777" w:rsidR="00F90108" w:rsidRDefault="00F90108" w:rsidP="00376A55">
            <w:pPr>
              <w:pStyle w:val="BodyText"/>
            </w:pPr>
            <w:r>
              <w:t>08/1999 – 07/2004</w:t>
            </w:r>
          </w:p>
        </w:tc>
        <w:tc>
          <w:tcPr>
            <w:tcW w:w="2051" w:type="dxa"/>
          </w:tcPr>
          <w:p w14:paraId="1672304F" w14:textId="2239DC7D" w:rsidR="00F90108" w:rsidRDefault="00F90108" w:rsidP="00376A55">
            <w:pPr>
              <w:pStyle w:val="BodyText"/>
            </w:pPr>
            <w:r>
              <w:t>39.2 (Dec)</w:t>
            </w:r>
          </w:p>
        </w:tc>
        <w:tc>
          <w:tcPr>
            <w:tcW w:w="1368" w:type="dxa"/>
          </w:tcPr>
          <w:p w14:paraId="35B3F767" w14:textId="108B3941" w:rsidR="00F90108" w:rsidRDefault="00F90108" w:rsidP="00376A55">
            <w:pPr>
              <w:pStyle w:val="BodyText"/>
            </w:pPr>
            <w:r>
              <w:t>38.6 (Feb)</w:t>
            </w:r>
          </w:p>
        </w:tc>
        <w:tc>
          <w:tcPr>
            <w:tcW w:w="1368" w:type="dxa"/>
          </w:tcPr>
          <w:p w14:paraId="542706CE" w14:textId="672EAD96" w:rsidR="00F90108" w:rsidRDefault="00F90108" w:rsidP="00376A55">
            <w:pPr>
              <w:pStyle w:val="BodyText"/>
            </w:pPr>
            <w:r>
              <w:t>0.</w:t>
            </w:r>
            <w:r w:rsidR="00BB1D9F">
              <w:t>52</w:t>
            </w:r>
          </w:p>
        </w:tc>
        <w:tc>
          <w:tcPr>
            <w:tcW w:w="1368" w:type="dxa"/>
          </w:tcPr>
          <w:p w14:paraId="783CE540" w14:textId="5501B57F" w:rsidR="00F90108" w:rsidRDefault="00BB1D9F" w:rsidP="00376A55">
            <w:pPr>
              <w:pStyle w:val="BodyText"/>
            </w:pPr>
            <w:r>
              <w:t>198</w:t>
            </w:r>
          </w:p>
        </w:tc>
      </w:tr>
      <w:tr w:rsidR="00F90108" w14:paraId="2BF0333D" w14:textId="77777777" w:rsidTr="007C2274">
        <w:tc>
          <w:tcPr>
            <w:tcW w:w="1989" w:type="dxa"/>
          </w:tcPr>
          <w:p w14:paraId="00CC87DD" w14:textId="77777777" w:rsidR="00F90108" w:rsidRDefault="00F90108" w:rsidP="00376A55">
            <w:pPr>
              <w:pStyle w:val="BodyText"/>
            </w:pPr>
            <w:r>
              <w:t>08/2004 – 07/2009</w:t>
            </w:r>
          </w:p>
        </w:tc>
        <w:tc>
          <w:tcPr>
            <w:tcW w:w="2051" w:type="dxa"/>
          </w:tcPr>
          <w:p w14:paraId="4184D0FF" w14:textId="0018F733" w:rsidR="00F90108" w:rsidRDefault="00F90108" w:rsidP="00376A55">
            <w:pPr>
              <w:pStyle w:val="BodyText"/>
            </w:pPr>
            <w:r>
              <w:t>38.5 (Oct)</w:t>
            </w:r>
          </w:p>
        </w:tc>
        <w:tc>
          <w:tcPr>
            <w:tcW w:w="1368" w:type="dxa"/>
          </w:tcPr>
          <w:p w14:paraId="1F52AAD2" w14:textId="3F532F13" w:rsidR="00F90108" w:rsidRDefault="00F90108" w:rsidP="00376A55">
            <w:pPr>
              <w:pStyle w:val="BodyText"/>
            </w:pPr>
            <w:r>
              <w:t>38.1 (Apr)</w:t>
            </w:r>
          </w:p>
        </w:tc>
        <w:tc>
          <w:tcPr>
            <w:tcW w:w="1368" w:type="dxa"/>
          </w:tcPr>
          <w:p w14:paraId="416FF39C" w14:textId="1AB5DFB5" w:rsidR="00F90108" w:rsidRDefault="00F90108" w:rsidP="00376A55">
            <w:pPr>
              <w:pStyle w:val="BodyText"/>
            </w:pPr>
            <w:r>
              <w:t>0.</w:t>
            </w:r>
            <w:r w:rsidR="00BB1D9F">
              <w:t>43</w:t>
            </w:r>
          </w:p>
        </w:tc>
        <w:tc>
          <w:tcPr>
            <w:tcW w:w="1368" w:type="dxa"/>
          </w:tcPr>
          <w:p w14:paraId="7EE17FC9" w14:textId="46A5E713" w:rsidR="00F90108" w:rsidRDefault="00BB1D9F" w:rsidP="00376A55">
            <w:pPr>
              <w:pStyle w:val="BodyText"/>
            </w:pPr>
            <w:r>
              <w:t>213</w:t>
            </w:r>
          </w:p>
        </w:tc>
      </w:tr>
      <w:tr w:rsidR="00F90108" w14:paraId="1FE4FF4B" w14:textId="77777777" w:rsidTr="007C2274">
        <w:tc>
          <w:tcPr>
            <w:tcW w:w="1989" w:type="dxa"/>
          </w:tcPr>
          <w:p w14:paraId="38EA7052" w14:textId="77777777" w:rsidR="00F90108" w:rsidRDefault="00F90108" w:rsidP="00376A55">
            <w:pPr>
              <w:pStyle w:val="BodyText"/>
            </w:pPr>
            <w:r>
              <w:t>08/2009 – 07/2014</w:t>
            </w:r>
          </w:p>
        </w:tc>
        <w:tc>
          <w:tcPr>
            <w:tcW w:w="2051" w:type="dxa"/>
          </w:tcPr>
          <w:p w14:paraId="14E3C65E" w14:textId="4E6F6291" w:rsidR="00F90108" w:rsidRDefault="00F90108" w:rsidP="00376A55">
            <w:pPr>
              <w:pStyle w:val="BodyText"/>
            </w:pPr>
            <w:r>
              <w:t>37.9 (Oct)</w:t>
            </w:r>
          </w:p>
        </w:tc>
        <w:tc>
          <w:tcPr>
            <w:tcW w:w="1368" w:type="dxa"/>
          </w:tcPr>
          <w:p w14:paraId="013DD00E" w14:textId="3DFD52E3" w:rsidR="00F90108" w:rsidRDefault="00F90108" w:rsidP="00376A55">
            <w:pPr>
              <w:pStyle w:val="BodyText"/>
            </w:pPr>
            <w:r>
              <w:t>37.5 (Apr)</w:t>
            </w:r>
          </w:p>
        </w:tc>
        <w:tc>
          <w:tcPr>
            <w:tcW w:w="1368" w:type="dxa"/>
          </w:tcPr>
          <w:p w14:paraId="3B635CA3" w14:textId="70B1BD8B" w:rsidR="00F90108" w:rsidRDefault="00F90108" w:rsidP="00376A55">
            <w:pPr>
              <w:pStyle w:val="BodyText"/>
            </w:pPr>
            <w:r>
              <w:t>0.</w:t>
            </w:r>
            <w:r w:rsidR="00BB1D9F">
              <w:t>40</w:t>
            </w:r>
          </w:p>
        </w:tc>
        <w:tc>
          <w:tcPr>
            <w:tcW w:w="1368" w:type="dxa"/>
          </w:tcPr>
          <w:p w14:paraId="6DE5B1DB" w14:textId="1CB6F013" w:rsidR="00F90108" w:rsidRDefault="00BB1D9F" w:rsidP="00376A55">
            <w:pPr>
              <w:pStyle w:val="BodyText"/>
            </w:pPr>
            <w:r>
              <w:t>221</w:t>
            </w:r>
          </w:p>
        </w:tc>
      </w:tr>
      <w:tr w:rsidR="00F90108" w14:paraId="2BDB7B66" w14:textId="77777777" w:rsidTr="007C2274">
        <w:tc>
          <w:tcPr>
            <w:tcW w:w="1989" w:type="dxa"/>
          </w:tcPr>
          <w:p w14:paraId="2F22A6E8" w14:textId="77777777" w:rsidR="00F90108" w:rsidRDefault="00F90108" w:rsidP="00376A55">
            <w:pPr>
              <w:pStyle w:val="BodyText"/>
            </w:pPr>
            <w:r>
              <w:t>08/2014 – 07/2019</w:t>
            </w:r>
          </w:p>
        </w:tc>
        <w:tc>
          <w:tcPr>
            <w:tcW w:w="2051" w:type="dxa"/>
          </w:tcPr>
          <w:p w14:paraId="5F69D0C5" w14:textId="14CB78A9" w:rsidR="00F90108" w:rsidRDefault="00F90108" w:rsidP="00376A55">
            <w:pPr>
              <w:pStyle w:val="BodyText"/>
            </w:pPr>
            <w:r>
              <w:t>37.8 (Nov)</w:t>
            </w:r>
          </w:p>
        </w:tc>
        <w:tc>
          <w:tcPr>
            <w:tcW w:w="1368" w:type="dxa"/>
          </w:tcPr>
          <w:p w14:paraId="797B0222" w14:textId="600E922C" w:rsidR="00F90108" w:rsidRDefault="00F90108" w:rsidP="00376A55">
            <w:pPr>
              <w:pStyle w:val="BodyText"/>
            </w:pPr>
            <w:r>
              <w:t>37.4 (Mar)</w:t>
            </w:r>
          </w:p>
        </w:tc>
        <w:tc>
          <w:tcPr>
            <w:tcW w:w="1368" w:type="dxa"/>
          </w:tcPr>
          <w:p w14:paraId="7F0DDA1E" w14:textId="7262FB54" w:rsidR="00F90108" w:rsidRDefault="00F90108" w:rsidP="00376A55">
            <w:pPr>
              <w:pStyle w:val="BodyText"/>
            </w:pPr>
            <w:r>
              <w:t>0.</w:t>
            </w:r>
            <w:r w:rsidR="00BB1D9F">
              <w:t>43</w:t>
            </w:r>
          </w:p>
        </w:tc>
        <w:tc>
          <w:tcPr>
            <w:tcW w:w="1368" w:type="dxa"/>
          </w:tcPr>
          <w:p w14:paraId="5175B632" w14:textId="50E45938" w:rsidR="00F90108" w:rsidRDefault="00BB1D9F" w:rsidP="00376A55">
            <w:pPr>
              <w:pStyle w:val="BodyText"/>
            </w:pPr>
            <w:r>
              <w:t>141</w:t>
            </w:r>
          </w:p>
        </w:tc>
      </w:tr>
    </w:tbl>
    <w:p w14:paraId="750492AB" w14:textId="77777777" w:rsidR="00AF59FA" w:rsidRPr="00AF59FA" w:rsidRDefault="00AF59FA" w:rsidP="00AF59FA">
      <w:pPr>
        <w:pStyle w:val="BodyText"/>
      </w:pPr>
    </w:p>
    <w:p w14:paraId="262722D2" w14:textId="77777777" w:rsidR="001D584F" w:rsidRPr="003B09F5" w:rsidRDefault="005D6919">
      <w:pPr>
        <w:pStyle w:val="Heading3"/>
        <w:rPr>
          <w:rFonts w:cs="Times New Roman"/>
        </w:rPr>
      </w:pPr>
      <w:bookmarkStart w:id="609" w:name="site-summary-19"/>
      <w:bookmarkStart w:id="610" w:name="_Toc26198178"/>
      <w:r w:rsidRPr="003B09F5">
        <w:rPr>
          <w:rFonts w:cs="Times New Roman"/>
        </w:rPr>
        <w:lastRenderedPageBreak/>
        <w:t>Site summary</w:t>
      </w:r>
      <w:bookmarkEnd w:id="609"/>
      <w:bookmarkEnd w:id="610"/>
    </w:p>
    <w:p w14:paraId="7A9CF0A6"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7F" wp14:editId="26272480">
            <wp:extent cx="4620126" cy="3696101"/>
            <wp:effectExtent l="0" t="0" r="0" b="0"/>
            <wp:docPr id="79" name="Picture" descr=" Groundwater levels recorded at bore 61710078 that represent fluctuations in groundwaters at Gingin Brook. Red segments on fitted line represent statistically significant periods of declining groundwater levels."/>
            <wp:cNvGraphicFramePr/>
            <a:graphic xmlns:a="http://schemas.openxmlformats.org/drawingml/2006/main">
              <a:graphicData uri="http://schemas.openxmlformats.org/drawingml/2006/picture">
                <pic:pic xmlns:pic="http://schemas.openxmlformats.org/drawingml/2006/picture">
                  <pic:nvPicPr>
                    <pic:cNvPr id="0" name="Picture" descr="Figs/GinginWaterPlot-1.png"/>
                    <pic:cNvPicPr>
                      <a:picLocks noChangeAspect="1" noChangeArrowheads="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14:paraId="262722D4" w14:textId="4D1A675D" w:rsidR="001D584F" w:rsidRPr="003B09F5" w:rsidRDefault="00D63BE4" w:rsidP="00D63BE4">
      <w:pPr>
        <w:pStyle w:val="Caption"/>
        <w:rPr>
          <w:rFonts w:ascii="Times New Roman" w:hAnsi="Times New Roman" w:cs="Times New Roman"/>
        </w:rPr>
      </w:pPr>
      <w:bookmarkStart w:id="611" w:name="_Ref259208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64</w:t>
      </w:r>
      <w:r w:rsidRPr="003B09F5">
        <w:rPr>
          <w:rFonts w:ascii="Times New Roman" w:hAnsi="Times New Roman" w:cs="Times New Roman"/>
        </w:rPr>
        <w:fldChar w:fldCharType="end"/>
      </w:r>
      <w:bookmarkEnd w:id="611"/>
      <w:r w:rsidR="005D6919" w:rsidRPr="003B09F5">
        <w:rPr>
          <w:rFonts w:ascii="Times New Roman" w:hAnsi="Times New Roman" w:cs="Times New Roman"/>
        </w:rPr>
        <w:t xml:space="preserve"> Groundwater levels recorded at bore 61710078 that represent fluctuations in groundwaters at Gingin Brook. Red segments on fitted line represent statistically significant periods of declining groundwater levels.</w:t>
      </w:r>
    </w:p>
    <w:p w14:paraId="48151F47" w14:textId="77777777" w:rsidR="00590956" w:rsidRPr="003B09F5" w:rsidRDefault="00590956">
      <w:pPr>
        <w:rPr>
          <w:rFonts w:ascii="Times New Roman" w:eastAsiaTheme="majorEastAsia" w:hAnsi="Times New Roman" w:cs="Times New Roman"/>
          <w:b/>
          <w:bCs/>
          <w:sz w:val="32"/>
          <w:szCs w:val="32"/>
        </w:rPr>
      </w:pPr>
      <w:bookmarkStart w:id="612" w:name="trends-across-wetlands-on-the-gnangara-m"/>
      <w:r w:rsidRPr="003B09F5">
        <w:rPr>
          <w:rFonts w:ascii="Times New Roman" w:hAnsi="Times New Roman" w:cs="Times New Roman"/>
        </w:rPr>
        <w:br w:type="page"/>
      </w:r>
    </w:p>
    <w:p w14:paraId="262722D5" w14:textId="6DF76CC8" w:rsidR="001D584F" w:rsidRPr="003B09F5" w:rsidRDefault="005D6919">
      <w:pPr>
        <w:pStyle w:val="Heading1"/>
        <w:rPr>
          <w:rFonts w:cs="Times New Roman"/>
        </w:rPr>
      </w:pPr>
      <w:bookmarkStart w:id="613" w:name="_Toc26198179"/>
      <w:r w:rsidRPr="003B09F5">
        <w:rPr>
          <w:rFonts w:cs="Times New Roman"/>
        </w:rPr>
        <w:lastRenderedPageBreak/>
        <w:t>Tre</w:t>
      </w:r>
      <w:commentRangeStart w:id="614"/>
      <w:r w:rsidRPr="003B09F5">
        <w:rPr>
          <w:rFonts w:cs="Times New Roman"/>
        </w:rPr>
        <w:t>nds across wetlands on the Gnangara Mound</w:t>
      </w:r>
      <w:bookmarkEnd w:id="612"/>
      <w:bookmarkEnd w:id="613"/>
      <w:commentRangeEnd w:id="614"/>
      <w:r w:rsidR="003879B5">
        <w:rPr>
          <w:rStyle w:val="CommentReference"/>
          <w:rFonts w:asciiTheme="minorHAnsi" w:eastAsiaTheme="minorHAnsi" w:hAnsiTheme="minorHAnsi" w:cstheme="minorBidi"/>
          <w:b w:val="0"/>
          <w:bCs w:val="0"/>
        </w:rPr>
        <w:commentReference w:id="614"/>
      </w:r>
    </w:p>
    <w:p w14:paraId="262722D6" w14:textId="2AA9FDFB" w:rsidR="001D584F" w:rsidRPr="003B09F5" w:rsidRDefault="005D6919">
      <w:pPr>
        <w:pStyle w:val="FirstParagraph"/>
        <w:rPr>
          <w:rFonts w:cs="Times New Roman"/>
        </w:rPr>
      </w:pPr>
      <w:commentRangeStart w:id="615"/>
      <w:r w:rsidRPr="003B09F5">
        <w:rPr>
          <w:rFonts w:cs="Times New Roman"/>
        </w:rPr>
        <w:t xml:space="preserve">Each wetland monitored in the </w:t>
      </w:r>
      <w:r w:rsidR="00FF34C3" w:rsidRPr="003B09F5">
        <w:rPr>
          <w:rFonts w:cs="Times New Roman"/>
        </w:rPr>
        <w:t>Gnangara</w:t>
      </w:r>
      <w:r w:rsidRPr="003B09F5">
        <w:rPr>
          <w:rFonts w:cs="Times New Roman"/>
        </w:rPr>
        <w:t xml:space="preserve"> Mound 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65</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615"/>
      <w:r w:rsidR="00250F73">
        <w:rPr>
          <w:rStyle w:val="CommentReference"/>
          <w:rFonts w:asciiTheme="minorHAnsi" w:hAnsiTheme="minorHAnsi"/>
        </w:rPr>
        <w:commentReference w:id="615"/>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62B0AC96">
            <wp:extent cx="5784850" cy="4997450"/>
            <wp:effectExtent l="0" t="0" r="6350" b="0"/>
            <wp:docPr id="80" name="Picture" descr="Unconstrained ordination plot of vegetation at each wetland site during the survey period (1996-2018). Arrows represnt change from first survey to last survey. Vegetation ordination includes native vegetation only."/>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78"/>
                    <a:stretch>
                      <a:fillRect/>
                    </a:stretch>
                  </pic:blipFill>
                  <pic:spPr bwMode="auto">
                    <a:xfrm>
                      <a:off x="0" y="0"/>
                      <a:ext cx="5785481" cy="4997995"/>
                    </a:xfrm>
                    <a:prstGeom prst="rect">
                      <a:avLst/>
                    </a:prstGeom>
                    <a:noFill/>
                    <a:ln w="9525">
                      <a:noFill/>
                      <a:headEnd/>
                      <a:tailEnd/>
                    </a:ln>
                  </pic:spPr>
                </pic:pic>
              </a:graphicData>
            </a:graphic>
          </wp:inline>
        </w:drawing>
      </w:r>
    </w:p>
    <w:p w14:paraId="262722D8" w14:textId="1759DADC" w:rsidR="001D584F" w:rsidRPr="003B09F5" w:rsidRDefault="00D63BE4" w:rsidP="00D63BE4">
      <w:pPr>
        <w:pStyle w:val="Caption"/>
        <w:rPr>
          <w:rFonts w:ascii="Times New Roman" w:hAnsi="Times New Roman" w:cs="Times New Roman"/>
        </w:rPr>
      </w:pPr>
      <w:bookmarkStart w:id="616"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65</w:t>
      </w:r>
      <w:r w:rsidRPr="003B09F5">
        <w:rPr>
          <w:rFonts w:ascii="Times New Roman" w:hAnsi="Times New Roman" w:cs="Times New Roman"/>
        </w:rPr>
        <w:fldChar w:fldCharType="end"/>
      </w:r>
      <w:bookmarkEnd w:id="616"/>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48521E9A" w:rsidR="001D584F" w:rsidRPr="003B09F5" w:rsidRDefault="005D6919">
      <w:pPr>
        <w:pStyle w:val="BodyText"/>
        <w:rPr>
          <w:rFonts w:cs="Times New Roman"/>
        </w:rPr>
      </w:pPr>
      <w:commentRangeStart w:id="617"/>
      <w:r w:rsidRPr="003B09F5">
        <w:rPr>
          <w:rFonts w:cs="Times New Roman"/>
        </w:rPr>
        <w:lastRenderedPageBreak/>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66</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t>
      </w:r>
      <w:del w:id="618" w:author="Natasha Del Borrello" w:date="2019-12-16T10:35:00Z">
        <w:r w:rsidRPr="003B09F5" w:rsidDel="00250F73">
          <w:rPr>
            <w:rFonts w:cs="Times New Roman"/>
          </w:rPr>
          <w:delText xml:space="preserve">Dunes </w:delText>
        </w:r>
      </w:del>
      <w:r w:rsidRPr="003B09F5">
        <w:rPr>
          <w:rFonts w:cs="Times New Roman"/>
        </w:rPr>
        <w:t xml:space="preserve">wetlands are becoming more similar </w:t>
      </w:r>
      <w:del w:id="619" w:author="Natasha Del Borrello" w:date="2019-12-16T10:32:00Z">
        <w:r w:rsidRPr="003B09F5" w:rsidDel="00250F73">
          <w:rPr>
            <w:rFonts w:cs="Times New Roman"/>
          </w:rPr>
          <w:delText xml:space="preserve">with </w:delText>
        </w:r>
      </w:del>
      <w:ins w:id="620" w:author="Natasha Del Borrello" w:date="2019-12-16T10:32:00Z">
        <w:r w:rsidR="00250F73">
          <w:rPr>
            <w:rFonts w:cs="Times New Roman"/>
          </w:rPr>
          <w:t>to</w:t>
        </w:r>
        <w:r w:rsidR="00250F73" w:rsidRPr="003B09F5">
          <w:rPr>
            <w:rFonts w:cs="Times New Roman"/>
          </w:rPr>
          <w:t xml:space="preserve"> </w:t>
        </w:r>
      </w:ins>
      <w:r w:rsidRPr="003B09F5">
        <w:rPr>
          <w:rFonts w:cs="Times New Roman"/>
        </w:rPr>
        <w:t xml:space="preserve">each other, </w:t>
      </w:r>
      <w:commentRangeStart w:id="621"/>
      <w:r w:rsidRPr="003B09F5">
        <w:rPr>
          <w:rFonts w:cs="Times New Roman"/>
        </w:rPr>
        <w:t>although such conclusions are based on a very limited set of wetlands</w:t>
      </w:r>
      <w:commentRangeEnd w:id="621"/>
      <w:r w:rsidR="00250F73">
        <w:rPr>
          <w:rStyle w:val="CommentReference"/>
          <w:rFonts w:asciiTheme="minorHAnsi" w:hAnsiTheme="minorHAnsi"/>
        </w:rPr>
        <w:commentReference w:id="621"/>
      </w:r>
      <w:r w:rsidRPr="003B09F5">
        <w:rPr>
          <w:rFonts w:cs="Times New Roman"/>
        </w:rPr>
        <w:t>. The Spearwood Dunes contain wetlands with two distinct trajectories, those migrating towards initial Lake Joondalup compositions (Loch McNess, Lake Goollelal and Lake Nowergup), and those migrating towards initial Loch McNess compositions (Lake Joondalup and Lake Yonderup</w:t>
      </w:r>
      <w:commentRangeStart w:id="622"/>
      <w:r w:rsidRPr="003B09F5">
        <w:rPr>
          <w:rFonts w:cs="Times New Roman"/>
        </w:rPr>
        <w:t>). Nonetheless, each wetland has a distinct assemblage of macroinvertebrates but, aquatic macroinvertebrate communities have shifted during the monitoring period</w:t>
      </w:r>
      <w:commentRangeEnd w:id="622"/>
      <w:r w:rsidR="00250F73">
        <w:rPr>
          <w:rStyle w:val="CommentReference"/>
          <w:rFonts w:asciiTheme="minorHAnsi" w:hAnsiTheme="minorHAnsi"/>
        </w:rPr>
        <w:commentReference w:id="622"/>
      </w:r>
      <w:r w:rsidRPr="003B09F5">
        <w:rPr>
          <w:rFonts w:cs="Times New Roman"/>
        </w:rPr>
        <w:t xml:space="preserve">. Recent monitoring suggests that Loch McNess and Melaleuca Park 173 are becoming more similar to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617"/>
      <w:r w:rsidR="00250F73">
        <w:rPr>
          <w:rStyle w:val="CommentReference"/>
          <w:rFonts w:asciiTheme="minorHAnsi" w:hAnsiTheme="minorHAnsi"/>
        </w:rPr>
        <w:commentReference w:id="617"/>
      </w:r>
      <w:r w:rsidRPr="003B09F5">
        <w:rPr>
          <w:rFonts w:cs="Times New Roman"/>
        </w:rPr>
        <w:t>.</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456AC99F">
            <wp:extent cx="4832350" cy="4000500"/>
            <wp:effectExtent l="0" t="0" r="6350" b="0"/>
            <wp:docPr id="81" name="Picture"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79"/>
                    <a:stretch>
                      <a:fillRect/>
                    </a:stretch>
                  </pic:blipFill>
                  <pic:spPr bwMode="auto">
                    <a:xfrm>
                      <a:off x="0" y="0"/>
                      <a:ext cx="4832885" cy="4000943"/>
                    </a:xfrm>
                    <a:prstGeom prst="rect">
                      <a:avLst/>
                    </a:prstGeom>
                    <a:noFill/>
                    <a:ln w="9525">
                      <a:noFill/>
                      <a:headEnd/>
                      <a:tailEnd/>
                    </a:ln>
                  </pic:spPr>
                </pic:pic>
              </a:graphicData>
            </a:graphic>
          </wp:inline>
        </w:drawing>
      </w:r>
    </w:p>
    <w:p w14:paraId="262722DB" w14:textId="3115DF1C" w:rsidR="001D584F" w:rsidRPr="003B09F5" w:rsidRDefault="00D63BE4" w:rsidP="00D63BE4">
      <w:pPr>
        <w:pStyle w:val="Caption"/>
        <w:rPr>
          <w:rFonts w:ascii="Times New Roman" w:hAnsi="Times New Roman" w:cs="Times New Roman"/>
        </w:rPr>
      </w:pPr>
      <w:bookmarkStart w:id="623"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66</w:t>
      </w:r>
      <w:r w:rsidRPr="003B09F5">
        <w:rPr>
          <w:rFonts w:ascii="Times New Roman" w:hAnsi="Times New Roman" w:cs="Times New Roman"/>
        </w:rPr>
        <w:fldChar w:fldCharType="end"/>
      </w:r>
      <w:bookmarkEnd w:id="623"/>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0225BB78" w:rsidR="001D584F" w:rsidRPr="003B09F5" w:rsidRDefault="005D6919">
      <w:pPr>
        <w:pStyle w:val="BodyText"/>
        <w:rPr>
          <w:rFonts w:cs="Times New Roman"/>
        </w:rPr>
      </w:pPr>
      <w:commentRangeStart w:id="624"/>
      <w:r w:rsidRPr="003B09F5">
        <w:rPr>
          <w:rFonts w:cs="Times New Roman"/>
        </w:rPr>
        <w:lastRenderedPageBreak/>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E3659C" w:rsidRPr="003B09F5">
        <w:rPr>
          <w:rFonts w:cs="Times New Roman"/>
        </w:rPr>
        <w:t xml:space="preserve">Table </w:t>
      </w:r>
      <w:r w:rsidR="00E3659C">
        <w:rPr>
          <w:rFonts w:cs="Times New Roman"/>
          <w:noProof/>
        </w:rPr>
        <w:t>40</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7C959A05" w:rsidR="001D584F" w:rsidRPr="003B09F5" w:rsidRDefault="005D6919">
      <w:pPr>
        <w:pStyle w:val="BodyText"/>
        <w:rPr>
          <w:rFonts w:cs="Times New Roman"/>
        </w:rPr>
      </w:pPr>
      <w:r w:rsidRPr="003B09F5">
        <w:rPr>
          <w:rFonts w:cs="Times New Roman"/>
        </w:rPr>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624"/>
      <w:r w:rsidR="00250F73">
        <w:rPr>
          <w:rStyle w:val="CommentReference"/>
          <w:rFonts w:asciiTheme="minorHAnsi" w:hAnsiTheme="minorHAnsi"/>
        </w:rPr>
        <w:commentReference w:id="624"/>
      </w:r>
    </w:p>
    <w:p w14:paraId="16979AA2" w14:textId="2F0B274E" w:rsidR="00D63BE4" w:rsidRPr="003B09F5" w:rsidRDefault="00D63BE4" w:rsidP="00D63BE4">
      <w:pPr>
        <w:pStyle w:val="TableCaption"/>
        <w:rPr>
          <w:rFonts w:ascii="Times New Roman" w:hAnsi="Times New Roman" w:cs="Times New Roman"/>
        </w:rPr>
      </w:pPr>
      <w:bookmarkStart w:id="625" w:name="_Ref25922563"/>
      <w:commentRangeStart w:id="626"/>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40</w:t>
      </w:r>
      <w:r w:rsidRPr="003B09F5">
        <w:rPr>
          <w:rFonts w:ascii="Times New Roman" w:hAnsi="Times New Roman" w:cs="Times New Roman"/>
        </w:rPr>
        <w:fldChar w:fldCharType="end"/>
      </w:r>
      <w:bookmarkEnd w:id="625"/>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commentRangeEnd w:id="626"/>
      <w:tr w:rsidR="003B09F5" w:rsidRPr="003B09F5" w14:paraId="262722E6" w14:textId="77777777" w:rsidTr="006B1631">
        <w:tc>
          <w:tcPr>
            <w:tcW w:w="825" w:type="pct"/>
          </w:tcPr>
          <w:p w14:paraId="262722E3" w14:textId="77777777" w:rsidR="001D584F" w:rsidRPr="003B09F5" w:rsidRDefault="003879B5">
            <w:pPr>
              <w:pStyle w:val="Compact"/>
              <w:jc w:val="center"/>
              <w:rPr>
                <w:rFonts w:cs="Times New Roman"/>
              </w:rPr>
            </w:pPr>
            <w:r>
              <w:rPr>
                <w:rStyle w:val="CommentReference"/>
                <w:rFonts w:asciiTheme="minorHAnsi" w:hAnsiTheme="minorHAnsi"/>
              </w:rPr>
              <w:commentReference w:id="626"/>
            </w:r>
            <w:r w:rsidR="005D6919"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r w:rsidRPr="003B09F5">
              <w:rPr>
                <w:rFonts w:cs="Times New Roman"/>
              </w:rPr>
              <w:t>Scirtidae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r w:rsidRPr="003B09F5">
              <w:rPr>
                <w:rFonts w:cs="Times New Roman"/>
              </w:rPr>
              <w:t>Cordulidae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r w:rsidRPr="003B09F5">
              <w:rPr>
                <w:rFonts w:cs="Times New Roman"/>
              </w:rPr>
              <w:t>Haliplidae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r w:rsidRPr="003B09F5">
              <w:rPr>
                <w:rFonts w:cs="Times New Roman"/>
              </w:rPr>
              <w:t>Scirtidae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r w:rsidRPr="003B09F5">
              <w:rPr>
                <w:rFonts w:cs="Times New Roman"/>
              </w:rPr>
              <w:t>Sphaeridae (bivalve) last seen 2002</w:t>
            </w:r>
          </w:p>
        </w:tc>
        <w:tc>
          <w:tcPr>
            <w:tcW w:w="1972" w:type="pct"/>
          </w:tcPr>
          <w:p w14:paraId="262722F5" w14:textId="77777777" w:rsidR="001D584F" w:rsidRPr="003B09F5" w:rsidRDefault="005D6919">
            <w:pPr>
              <w:pStyle w:val="Compact"/>
              <w:jc w:val="center"/>
              <w:rPr>
                <w:rFonts w:cs="Times New Roman"/>
              </w:rPr>
            </w:pPr>
            <w:r w:rsidRPr="003B09F5">
              <w:rPr>
                <w:rFonts w:cs="Times New Roman"/>
              </w:rPr>
              <w:t>Ceinidae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r w:rsidRPr="003B09F5">
              <w:rPr>
                <w:rFonts w:cs="Times New Roman"/>
              </w:rPr>
              <w:t>Arrenuridae (mite) last seen 2007</w:t>
            </w:r>
          </w:p>
        </w:tc>
        <w:tc>
          <w:tcPr>
            <w:tcW w:w="1972" w:type="pct"/>
          </w:tcPr>
          <w:p w14:paraId="262722F9" w14:textId="77777777" w:rsidR="001D584F" w:rsidRPr="003B09F5" w:rsidRDefault="005D6919">
            <w:pPr>
              <w:pStyle w:val="Compact"/>
              <w:jc w:val="center"/>
              <w:rPr>
                <w:rFonts w:cs="Times New Roman"/>
              </w:rPr>
            </w:pPr>
            <w:r w:rsidRPr="003B09F5">
              <w:rPr>
                <w:rFonts w:cs="Times New Roman"/>
              </w:rPr>
              <w:t>Notodromadidae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r w:rsidRPr="003B09F5">
              <w:rPr>
                <w:rFonts w:cs="Times New Roman"/>
              </w:rPr>
              <w:t>Cordulidae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r w:rsidRPr="003B09F5">
              <w:rPr>
                <w:rFonts w:cs="Times New Roman"/>
              </w:rPr>
              <w:t>Scirtidae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r w:rsidRPr="003B09F5">
              <w:rPr>
                <w:rFonts w:cs="Times New Roman"/>
              </w:rPr>
              <w:t>Chydoridae (Cladoceran)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r w:rsidRPr="003B09F5">
              <w:rPr>
                <w:rFonts w:cs="Times New Roman"/>
              </w:rPr>
              <w:t>Hirudinea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r w:rsidRPr="003B09F5">
              <w:rPr>
                <w:rFonts w:cs="Times New Roman"/>
              </w:rPr>
              <w:t>Ancylidae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r w:rsidRPr="003B09F5">
              <w:rPr>
                <w:rFonts w:cs="Times New Roman"/>
              </w:rPr>
              <w:t>Physidae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r w:rsidRPr="003B09F5">
              <w:rPr>
                <w:rFonts w:cs="Times New Roman"/>
              </w:rPr>
              <w:t>Cordulidae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r w:rsidRPr="003B09F5">
              <w:rPr>
                <w:rFonts w:cs="Times New Roman"/>
              </w:rPr>
              <w:t>Lestidae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r w:rsidRPr="003B09F5">
              <w:rPr>
                <w:rFonts w:cs="Times New Roman"/>
              </w:rPr>
              <w:t>Libellulidae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r w:rsidRPr="003B09F5">
              <w:rPr>
                <w:rFonts w:cs="Times New Roman"/>
              </w:rPr>
              <w:t>Mesovelidae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r w:rsidRPr="003B09F5">
              <w:rPr>
                <w:rFonts w:cs="Times New Roman"/>
              </w:rPr>
              <w:t>Dytiscidae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r w:rsidRPr="003B09F5">
              <w:rPr>
                <w:rFonts w:cs="Times New Roman"/>
              </w:rPr>
              <w:t>Macrothricidae (cladoceran)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335" w14:textId="77777777" w:rsidR="001D584F" w:rsidRPr="003B09F5" w:rsidRDefault="005D6919">
            <w:pPr>
              <w:pStyle w:val="Compact"/>
              <w:jc w:val="center"/>
              <w:rPr>
                <w:rFonts w:cs="Times New Roman"/>
              </w:rPr>
            </w:pPr>
            <w:r w:rsidRPr="003B09F5">
              <w:rPr>
                <w:rFonts w:cs="Times New Roman"/>
              </w:rPr>
              <w:t>Palaemonidae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r w:rsidRPr="003B09F5">
              <w:rPr>
                <w:rFonts w:cs="Times New Roman"/>
              </w:rPr>
              <w:t>Oxiidae (mite) last seen 2008</w:t>
            </w:r>
          </w:p>
        </w:tc>
        <w:tc>
          <w:tcPr>
            <w:tcW w:w="1972" w:type="pct"/>
          </w:tcPr>
          <w:p w14:paraId="26272339" w14:textId="77777777" w:rsidR="001D584F" w:rsidRPr="003B09F5" w:rsidRDefault="005D6919">
            <w:pPr>
              <w:pStyle w:val="Compact"/>
              <w:jc w:val="center"/>
              <w:rPr>
                <w:rFonts w:cs="Times New Roman"/>
              </w:rPr>
            </w:pPr>
            <w:r w:rsidRPr="003B09F5">
              <w:rPr>
                <w:rFonts w:cs="Times New Roman"/>
              </w:rPr>
              <w:t>Hydroptilidae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r w:rsidRPr="003B09F5">
              <w:rPr>
                <w:rFonts w:cs="Times New Roman"/>
              </w:rPr>
              <w:t>Unioncolidae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r w:rsidRPr="003B09F5">
              <w:rPr>
                <w:rFonts w:cs="Times New Roman"/>
              </w:rPr>
              <w:t>Parastacidae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r w:rsidRPr="003B09F5">
              <w:rPr>
                <w:rFonts w:cs="Times New Roman"/>
              </w:rPr>
              <w:t>Caenidae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r w:rsidRPr="003B09F5">
              <w:rPr>
                <w:rFonts w:cs="Times New Roman"/>
              </w:rPr>
              <w:t>Simuliidae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r w:rsidRPr="003B09F5">
              <w:rPr>
                <w:rFonts w:cs="Times New Roman"/>
              </w:rPr>
              <w:t>Calanoida (zoopl.)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r w:rsidRPr="003B09F5">
              <w:rPr>
                <w:rFonts w:cs="Times New Roman"/>
              </w:rPr>
              <w:t>Macrothricidae (cladoceran)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627"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628" w:name="_Toc26198180"/>
      <w:r w:rsidRPr="003B09F5">
        <w:rPr>
          <w:rFonts w:cs="Times New Roman"/>
        </w:rPr>
        <w:lastRenderedPageBreak/>
        <w:t>Summary</w:t>
      </w:r>
      <w:bookmarkEnd w:id="627"/>
      <w:bookmarkEnd w:id="628"/>
    </w:p>
    <w:p w14:paraId="26272355" w14:textId="0244381B" w:rsidR="001D584F" w:rsidRDefault="005D6919" w:rsidP="00957A15">
      <w:pPr>
        <w:pStyle w:val="Heading2"/>
        <w:rPr>
          <w:rFonts w:cs="Times New Roman"/>
        </w:rPr>
      </w:pPr>
      <w:bookmarkStart w:id="629" w:name="overview"/>
      <w:bookmarkStart w:id="630" w:name="_Toc26198181"/>
      <w:r w:rsidRPr="003B09F5">
        <w:rPr>
          <w:rFonts w:cs="Times New Roman"/>
        </w:rPr>
        <w:t>Overview</w:t>
      </w:r>
      <w:bookmarkEnd w:id="629"/>
      <w:bookmarkEnd w:id="630"/>
    </w:p>
    <w:p w14:paraId="0E290F58" w14:textId="3EAEC97D" w:rsidR="00957A15" w:rsidRDefault="00957A15" w:rsidP="00957A15">
      <w:pPr>
        <w:pStyle w:val="BodyText"/>
      </w:pPr>
      <w:r>
        <w:t>Summary table (</w:t>
      </w:r>
      <w:r>
        <w:fldChar w:fldCharType="begin"/>
      </w:r>
      <w:r>
        <w:instrText xml:space="preserve"> REF _Ref26196415 \h </w:instrText>
      </w:r>
      <w:r>
        <w:fldChar w:fldCharType="separate"/>
      </w:r>
      <w:r w:rsidR="00E3659C" w:rsidRPr="003B09F5">
        <w:rPr>
          <w:rFonts w:cs="Times New Roman"/>
        </w:rPr>
        <w:t xml:space="preserve">Table </w:t>
      </w:r>
      <w:r w:rsidR="00E3659C">
        <w:rPr>
          <w:rFonts w:cs="Times New Roman"/>
          <w:noProof/>
        </w:rPr>
        <w:t>41</w:t>
      </w:r>
      <w:r>
        <w:fldChar w:fldCharType="end"/>
      </w:r>
      <w:r>
        <w:t>)</w:t>
      </w:r>
    </w:p>
    <w:p w14:paraId="23E666F2" w14:textId="77777777" w:rsidR="00957A15" w:rsidRPr="00957A15" w:rsidRDefault="00957A15" w:rsidP="00957A15">
      <w:pPr>
        <w:pStyle w:val="BodyText"/>
      </w:pP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631" w:name="_Ref25922576"/>
    </w:p>
    <w:p w14:paraId="71EDDF37" w14:textId="4B1D91CB" w:rsidR="00D63BE4" w:rsidRPr="003B09F5" w:rsidRDefault="00D63BE4" w:rsidP="00D63BE4">
      <w:pPr>
        <w:pStyle w:val="TableCaption"/>
        <w:rPr>
          <w:rFonts w:ascii="Times New Roman" w:hAnsi="Times New Roman" w:cs="Times New Roman"/>
        </w:rPr>
      </w:pPr>
      <w:bookmarkStart w:id="632"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41</w:t>
      </w:r>
      <w:r w:rsidRPr="003B09F5">
        <w:rPr>
          <w:rFonts w:ascii="Times New Roman" w:hAnsi="Times New Roman" w:cs="Times New Roman"/>
        </w:rPr>
        <w:fldChar w:fldCharType="end"/>
      </w:r>
      <w:bookmarkEnd w:id="631"/>
      <w:bookmarkEnd w:id="632"/>
      <w:r w:rsidRPr="003B09F5">
        <w:rPr>
          <w:rFonts w:ascii="Times New Roman" w:hAnsi="Times New Roman" w:cs="Times New Roman"/>
        </w:rPr>
        <w:t xml:space="preserve"> Summary of ecological consequences of revised thresholds in terms of compliance of stated site values and site management objectives at wetlands on Gnangara Mound.</w:t>
      </w:r>
    </w:p>
    <w:tbl>
      <w:tblPr>
        <w:tblStyle w:val="Table"/>
        <w:tblW w:w="5000" w:type="pct"/>
        <w:tblLook w:val="07E0" w:firstRow="1" w:lastRow="1" w:firstColumn="1" w:lastColumn="1" w:noHBand="1" w:noVBand="1"/>
      </w:tblPr>
      <w:tblGrid>
        <w:gridCol w:w="1586"/>
        <w:gridCol w:w="1449"/>
        <w:gridCol w:w="1481"/>
        <w:gridCol w:w="8444"/>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633"/>
            <w:r w:rsidRPr="003B09F5">
              <w:rPr>
                <w:rFonts w:cs="Times New Roman"/>
              </w:rPr>
              <w:t>i. Under the revised abstraction plans, these ecological shifts are likely to persist into the future and typical characteristics and ecological processes once a feature of the system before the 2003 water level decline will not return.</w:t>
            </w:r>
            <w:commentRangeEnd w:id="633"/>
            <w:r w:rsidR="00AB2ACC">
              <w:rPr>
                <w:rStyle w:val="CommentReference"/>
                <w:rFonts w:asciiTheme="minorHAnsi" w:hAnsiTheme="minorHAnsi"/>
              </w:rPr>
              <w:commentReference w:id="633"/>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77777777" w:rsidR="001D584F" w:rsidRPr="003B09F5" w:rsidRDefault="005D6919">
            <w:pPr>
              <w:pStyle w:val="Compact"/>
              <w:rPr>
                <w:rFonts w:cs="Times New Roman"/>
              </w:rPr>
            </w:pPr>
            <w:r w:rsidRPr="003B09F5">
              <w:rPr>
                <w:rFonts w:cs="Times New Roman"/>
              </w:rPr>
              <w:t xml:space="preserve">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2028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w:t>
            </w:r>
            <w:r w:rsidRPr="003B09F5">
              <w:rPr>
                <w:rFonts w:cs="Times New Roman"/>
              </w:rPr>
              <w:lastRenderedPageBreak/>
              <w:t xml:space="preserve">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commentRangeStart w:id="634"/>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commentRangeEnd w:id="634"/>
            <w:r w:rsidR="00752045">
              <w:rPr>
                <w:rStyle w:val="CommentReference"/>
                <w:rFonts w:asciiTheme="minorHAnsi" w:hAnsiTheme="minorHAnsi"/>
              </w:rPr>
              <w:commentReference w:id="634"/>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3B4B246E" w:rsidR="001D584F" w:rsidRPr="003B09F5" w:rsidRDefault="005D6919" w:rsidP="00250F73">
            <w:pPr>
              <w:pStyle w:val="Compact"/>
              <w:rPr>
                <w:rFonts w:cs="Times New Roman"/>
              </w:rPr>
            </w:pPr>
            <w:r w:rsidRPr="003B09F5">
              <w:rPr>
                <w:rFonts w:cs="Times New Roman"/>
              </w:rPr>
              <w:t xml:space="preserve">The proposed threshold will see the wetland managed in a state similar to what currently exists. The wetland has shifted from a permanently inundated wetland to a seasonally inundated </w:t>
            </w:r>
            <w:r w:rsidRPr="003B09F5">
              <w:rPr>
                <w:rFonts w:cs="Times New Roman"/>
              </w:rPr>
              <w:lastRenderedPageBreak/>
              <w:t xml:space="preserve">dampland, hence there has been shifts in vegetation and aquatic fauna. The site </w:t>
            </w:r>
            <w:del w:id="635" w:author="Natasha Del Borrello" w:date="2019-12-16T13:12:00Z">
              <w:r w:rsidRPr="003B09F5" w:rsidDel="00250F73">
                <w:rPr>
                  <w:rFonts w:cs="Times New Roman"/>
                </w:rPr>
                <w:delText xml:space="preserve">is </w:delText>
              </w:r>
            </w:del>
            <w:r w:rsidRPr="003B09F5">
              <w:rPr>
                <w:rFonts w:cs="Times New Roman"/>
              </w:rPr>
              <w:t>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636" w:name="management-objectives"/>
    </w:p>
    <w:p w14:paraId="262723C0" w14:textId="304D6C8D" w:rsidR="001D584F" w:rsidRPr="003B09F5" w:rsidRDefault="005D6919">
      <w:pPr>
        <w:pStyle w:val="Heading2"/>
        <w:rPr>
          <w:rFonts w:cs="Times New Roman"/>
        </w:rPr>
      </w:pPr>
      <w:bookmarkStart w:id="637" w:name="_Toc26198182"/>
      <w:r w:rsidRPr="003B09F5">
        <w:rPr>
          <w:rFonts w:cs="Times New Roman"/>
        </w:rPr>
        <w:lastRenderedPageBreak/>
        <w:t>Management objectives</w:t>
      </w:r>
      <w:bookmarkEnd w:id="636"/>
      <w:bookmarkEnd w:id="637"/>
    </w:p>
    <w:p w14:paraId="262723C1" w14:textId="77777777" w:rsidR="001D584F" w:rsidRPr="003B09F5" w:rsidRDefault="005D6919">
      <w:pPr>
        <w:pStyle w:val="Heading2"/>
        <w:rPr>
          <w:rFonts w:cs="Times New Roman"/>
        </w:rPr>
      </w:pPr>
      <w:bookmarkStart w:id="638" w:name="conclusions"/>
      <w:bookmarkStart w:id="639" w:name="_Toc26198183"/>
      <w:r w:rsidRPr="003B09F5">
        <w:rPr>
          <w:rFonts w:cs="Times New Roman"/>
        </w:rPr>
        <w:t>Conclusions</w:t>
      </w:r>
      <w:bookmarkEnd w:id="638"/>
      <w:bookmarkEnd w:id="639"/>
    </w:p>
    <w:p w14:paraId="5EE27DE2" w14:textId="77777777" w:rsidR="003E22E5" w:rsidRPr="003B09F5" w:rsidRDefault="003E22E5">
      <w:pPr>
        <w:rPr>
          <w:rFonts w:ascii="Times New Roman" w:eastAsiaTheme="majorEastAsia" w:hAnsi="Times New Roman" w:cs="Times New Roman"/>
          <w:b/>
          <w:bCs/>
          <w:sz w:val="32"/>
          <w:szCs w:val="32"/>
        </w:rPr>
      </w:pPr>
      <w:bookmarkStart w:id="640"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641" w:name="_Toc26198184"/>
      <w:r w:rsidRPr="003B09F5">
        <w:rPr>
          <w:rFonts w:cs="Times New Roman"/>
        </w:rPr>
        <w:lastRenderedPageBreak/>
        <w:t>References</w:t>
      </w:r>
      <w:bookmarkEnd w:id="640"/>
      <w:bookmarkEnd w:id="641"/>
    </w:p>
    <w:p w14:paraId="262723C3" w14:textId="1F2DE674" w:rsidR="001D584F" w:rsidRPr="003B09F5" w:rsidRDefault="005D6919">
      <w:pPr>
        <w:pStyle w:val="Bibliography"/>
        <w:rPr>
          <w:rFonts w:ascii="Times New Roman" w:hAnsi="Times New Roman" w:cs="Times New Roman"/>
        </w:rPr>
      </w:pPr>
      <w:bookmarkStart w:id="642" w:name="ref-Bamford2003"/>
      <w:bookmarkStart w:id="643"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262723C4" w14:textId="108D7E2B" w:rsidR="001D584F" w:rsidRPr="003B09F5" w:rsidRDefault="005D6919">
      <w:pPr>
        <w:pStyle w:val="Bibliography"/>
        <w:rPr>
          <w:rFonts w:ascii="Times New Roman" w:hAnsi="Times New Roman" w:cs="Times New Roman"/>
        </w:rPr>
      </w:pPr>
      <w:bookmarkStart w:id="644" w:name="ref-Buller2019"/>
      <w:bookmarkEnd w:id="642"/>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7777777" w:rsidR="001D584F" w:rsidRPr="003B09F5" w:rsidRDefault="005D6919">
      <w:pPr>
        <w:pStyle w:val="Bibliography"/>
        <w:rPr>
          <w:rFonts w:ascii="Times New Roman" w:hAnsi="Times New Roman" w:cs="Times New Roman"/>
        </w:rPr>
      </w:pPr>
      <w:bookmarkStart w:id="645" w:name="ref-Buller2018"/>
      <w:bookmarkEnd w:id="644"/>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646" w:name="ref-DepartmentofWater2011"/>
      <w:bookmarkEnd w:id="645"/>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647" w:name="ref-DepartmentofWater2008"/>
      <w:bookmarkEnd w:id="646"/>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4BBB3310" w:rsidR="001D584F" w:rsidRPr="003B09F5" w:rsidRDefault="005D6919">
      <w:pPr>
        <w:pStyle w:val="Bibliography"/>
        <w:rPr>
          <w:rFonts w:ascii="Times New Roman" w:hAnsi="Times New Roman" w:cs="Times New Roman"/>
        </w:rPr>
      </w:pPr>
      <w:bookmarkStart w:id="648" w:name="ref-England2006"/>
      <w:bookmarkEnd w:id="647"/>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80">
        <w:r w:rsidRPr="003B09F5">
          <w:rPr>
            <w:rStyle w:val="Hyperlink"/>
            <w:rFonts w:ascii="Times New Roman" w:hAnsi="Times New Roman" w:cs="Times New Roman"/>
            <w:color w:val="auto"/>
          </w:rPr>
          <w:t>https://doi.org/10.1175/JCLI3700.1</w:t>
        </w:r>
      </w:hyperlink>
    </w:p>
    <w:p w14:paraId="262723C9" w14:textId="77777777" w:rsidR="001D584F" w:rsidRPr="003B09F5" w:rsidRDefault="005D6919">
      <w:pPr>
        <w:pStyle w:val="Bibliography"/>
        <w:rPr>
          <w:rFonts w:ascii="Times New Roman" w:hAnsi="Times New Roman" w:cs="Times New Roman"/>
        </w:rPr>
      </w:pPr>
      <w:bookmarkStart w:id="649" w:name="ref-Froend2004a"/>
      <w:bookmarkEnd w:id="648"/>
      <w:r w:rsidRPr="003B09F5">
        <w:rPr>
          <w:rFonts w:ascii="Times New Roman" w:hAnsi="Times New Roman" w:cs="Times New Roman"/>
        </w:rPr>
        <w:t>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650" w:name="ref-Froend2004"/>
      <w:bookmarkEnd w:id="649"/>
      <w:r w:rsidRPr="003B09F5">
        <w:rPr>
          <w:rFonts w:ascii="Times New Roman" w:hAnsi="Times New Roman" w:cs="Times New Roman"/>
        </w:rPr>
        <w:t>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651" w:name="ref-Groom2000"/>
      <w:bookmarkEnd w:id="650"/>
      <w:r w:rsidRPr="003B09F5">
        <w:rPr>
          <w:rFonts w:ascii="Times New Roman" w:hAnsi="Times New Roman" w:cs="Times New Roman"/>
        </w:rPr>
        <w:t>Groom, P.K., Froend, R.H., Mattiske,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652" w:name="ref-Heddle1980"/>
      <w:bookmarkEnd w:id="651"/>
      <w:r w:rsidRPr="003B09F5">
        <w:rPr>
          <w:rFonts w:ascii="Times New Roman" w:hAnsi="Times New Roman" w:cs="Times New Roman"/>
        </w:rPr>
        <w:t>Heddle, E.M., Loneragan,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653" w:name="ref-Hill1996"/>
      <w:bookmarkEnd w:id="652"/>
      <w:r w:rsidRPr="003B09F5">
        <w:rPr>
          <w:rFonts w:ascii="Times New Roman" w:hAnsi="Times New Roman" w:cs="Times New Roman"/>
        </w:rPr>
        <w:t>Hill, A.L., Semeniuk, C.A., Semeniuk,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654" w:name="ref-Horwitz2008"/>
      <w:bookmarkEnd w:id="653"/>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655" w:name="ref-Horwitz2009"/>
      <w:bookmarkEnd w:id="654"/>
      <w:r w:rsidRPr="00F842EA">
        <w:rPr>
          <w:rFonts w:ascii="Times New Roman" w:hAnsi="Times New Roman" w:cs="Times New Roman"/>
        </w:rPr>
        <w:t>Horwitz, P., Rogan, R., Halse, S., Davis, J. and Sommer, B. (2009). Wetland invertebrate richness and endemism on the Swan Coastal Plain, Western Australia. Marine and Freshwater Research 60: 1006-1020.</w:t>
      </w:r>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lastRenderedPageBreak/>
        <w:t>Horwitz, P., Sommer, B., Froend, R., 2009. Wetlands and groundwater dependent ecosystems of the Gnangara Mound, in: Gnangara Sustainability Strategy. Centre for Ecosystem Managment, Edith Cowan University, Joondalup, Western Australia, pp. 1–48.</w:t>
      </w:r>
    </w:p>
    <w:p w14:paraId="262723D0" w14:textId="67A2C36D" w:rsidR="001D584F" w:rsidRPr="003B09F5" w:rsidRDefault="005D6919">
      <w:pPr>
        <w:pStyle w:val="Bibliography"/>
        <w:rPr>
          <w:rFonts w:ascii="Times New Roman" w:hAnsi="Times New Roman" w:cs="Times New Roman"/>
        </w:rPr>
      </w:pPr>
      <w:bookmarkStart w:id="656" w:name="ref-Hui2016"/>
      <w:bookmarkEnd w:id="655"/>
      <w:r w:rsidRPr="003B09F5">
        <w:rPr>
          <w:rFonts w:ascii="Times New Roman" w:hAnsi="Times New Roman" w:cs="Times New Roman"/>
        </w:rPr>
        <w:t xml:space="preserve">Hui, F.K., 2016. boral – Bayesian Ordination and Regression Analysis of Multivariate Abundance Data in r. Methods in Ecology and Evolution 7, 744–750. </w:t>
      </w:r>
      <w:hyperlink r:id="rId81">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657" w:name="ref-Hui2018"/>
      <w:bookmarkEnd w:id="656"/>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658" w:name="ref-Johnson2000"/>
      <w:bookmarkEnd w:id="657"/>
      <w:r w:rsidRPr="003B09F5">
        <w:rPr>
          <w:rFonts w:ascii="Times New Roman" w:hAnsi="Times New Roman" w:cs="Times New Roman"/>
        </w:rPr>
        <w:t>Johnson, S.L., 2000. Hydrogeological assessment of the perennial brooks on the Dandaragan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659" w:name="ref-Judd2019"/>
      <w:bookmarkEnd w:id="658"/>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660" w:name="ref-McArthur1960"/>
      <w:bookmarkEnd w:id="659"/>
      <w:r w:rsidRPr="003B09F5">
        <w:rPr>
          <w:rFonts w:ascii="Times New Roman" w:hAnsi="Times New Roman" w:cs="Times New Roman"/>
        </w:rPr>
        <w:t>McArthur, W.M., Bettenay, E., 1960. The development and distribution of the soils of the Swan coastal plain, Western Australia., Second. ed. Commonwealth Scientific; Industrial Research Organisation, Australia, Melbourne.</w:t>
      </w:r>
    </w:p>
    <w:p w14:paraId="262723D5" w14:textId="6A302BE6" w:rsidR="001D584F" w:rsidRPr="003B09F5" w:rsidRDefault="005D6919">
      <w:pPr>
        <w:pStyle w:val="Bibliography"/>
        <w:rPr>
          <w:rFonts w:ascii="Times New Roman" w:hAnsi="Times New Roman" w:cs="Times New Roman"/>
        </w:rPr>
      </w:pPr>
      <w:bookmarkStart w:id="661" w:name="ref-Muler2018"/>
      <w:bookmarkEnd w:id="660"/>
      <w:r w:rsidRPr="003B09F5">
        <w:rPr>
          <w:rFonts w:ascii="Times New Roman" w:hAnsi="Times New Roman" w:cs="Times New Roman"/>
        </w:rPr>
        <w:t xml:space="preserve">Muler, A.L., Canham, C.A., Etten, E.J.B.V., Stock, W.D., Froend, R.H., 2018. Forest Ecology and Management Using a functional ecology approach to assist plant selection for restoration of Mediterranean woodlands. Forest Ecology and Management 424, 1–10. </w:t>
      </w:r>
      <w:hyperlink r:id="rId82">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662" w:name="ref-Pinheiro2019"/>
      <w:bookmarkEnd w:id="661"/>
      <w:r w:rsidRPr="003B09F5">
        <w:rPr>
          <w:rFonts w:ascii="Times New Roman" w:hAnsi="Times New Roman" w:cs="Times New Roman"/>
        </w:rPr>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663" w:name="ref-Quintero2018"/>
      <w:bookmarkEnd w:id="662"/>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664" w:name="ref-Rogan2006"/>
      <w:bookmarkEnd w:id="663"/>
      <w:r w:rsidRPr="003B09F5">
        <w:rPr>
          <w:rFonts w:ascii="Times New Roman" w:hAnsi="Times New Roman" w:cs="Times New Roman"/>
        </w:rPr>
        <w:t>Rogan, R., Loomes, R., Froend, R., 2006. Wetland vegetation monitoring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665" w:name="ref-Salama1991"/>
      <w:bookmarkEnd w:id="664"/>
      <w:r w:rsidRPr="003B09F5">
        <w:rPr>
          <w:rFonts w:ascii="Times New Roman" w:hAnsi="Times New Roman" w:cs="Times New Roman"/>
        </w:rPr>
        <w:t>Salama, R.B., Bekele, E., Hatton, T., Pollock, D., Lee-Steere,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666" w:name="ref-Semeniuk1996"/>
      <w:bookmarkEnd w:id="665"/>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551107B2" w:rsidR="001D584F" w:rsidRPr="003B09F5" w:rsidRDefault="005D6919">
      <w:pPr>
        <w:pStyle w:val="Bibliography"/>
        <w:rPr>
          <w:rFonts w:ascii="Times New Roman" w:hAnsi="Times New Roman" w:cs="Times New Roman"/>
        </w:rPr>
      </w:pPr>
      <w:bookmarkStart w:id="667" w:name="ref-Sommer2009"/>
      <w:bookmarkEnd w:id="666"/>
      <w:r w:rsidRPr="003B09F5">
        <w:rPr>
          <w:rFonts w:ascii="Times New Roman" w:hAnsi="Times New Roman" w:cs="Times New Roman"/>
        </w:rPr>
        <w:t xml:space="preserve">Sommer, B., Horwitz, P., 2009. Macroinvertebrate cycles of decline and recovery in Swan Coastal Plain (Western Australia) wetlands affected by drought-induced acidification. Hydrobiologia 624, 191–203. </w:t>
      </w:r>
      <w:hyperlink r:id="rId83">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668" w:name="ref-Sommer2008"/>
      <w:bookmarkEnd w:id="667"/>
      <w:r w:rsidRPr="003B09F5">
        <w:rPr>
          <w:rFonts w:ascii="Times New Roman" w:hAnsi="Times New Roman" w:cs="Times New Roman"/>
        </w:rPr>
        <w:lastRenderedPageBreak/>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669" w:name="ref-WaterandRiversCommission2004"/>
      <w:bookmarkEnd w:id="668"/>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670" w:name="ref-Australia1995"/>
      <w:bookmarkEnd w:id="669"/>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671" w:name="ref-Wood2019"/>
      <w:bookmarkEnd w:id="670"/>
      <w:r w:rsidRPr="003B09F5">
        <w:rPr>
          <w:rFonts w:ascii="Times New Roman" w:hAnsi="Times New Roman" w:cs="Times New Roman"/>
        </w:rPr>
        <w:t>Wood, S., 2019. mgcv: Mixed GAM Computation Vehicle with Automatic Smoothness Estimation.</w:t>
      </w:r>
    </w:p>
    <w:p w14:paraId="262723E0" w14:textId="09611C26" w:rsidR="001D584F" w:rsidRPr="003B09F5" w:rsidRDefault="005D6919">
      <w:pPr>
        <w:pStyle w:val="Bibliography"/>
        <w:rPr>
          <w:rFonts w:ascii="Times New Roman" w:hAnsi="Times New Roman" w:cs="Times New Roman"/>
        </w:rPr>
      </w:pPr>
      <w:bookmarkStart w:id="672" w:name="ref-Wood2011"/>
      <w:bookmarkEnd w:id="671"/>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84">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673" w:name="ref-Yesertener2008"/>
      <w:bookmarkEnd w:id="672"/>
      <w:r w:rsidRPr="003B09F5">
        <w:rPr>
          <w:rFonts w:ascii="Times New Roman" w:hAnsi="Times New Roman" w:cs="Times New Roman"/>
        </w:rPr>
        <w:t>Yesertener, C., 2007. Assessment of the declining groundwater levels in the Gnangara Mound, Report HG1. ed. Perth, Western Australia.</w:t>
      </w:r>
    </w:p>
    <w:p w14:paraId="262723E2" w14:textId="6D81812B" w:rsidR="001D584F" w:rsidRPr="003B09F5" w:rsidRDefault="005D6919">
      <w:pPr>
        <w:pStyle w:val="Bibliography"/>
        <w:rPr>
          <w:rFonts w:ascii="Times New Roman" w:hAnsi="Times New Roman" w:cs="Times New Roman"/>
        </w:rPr>
      </w:pPr>
      <w:bookmarkStart w:id="674" w:name="ref-Zencich2002"/>
      <w:bookmarkEnd w:id="673"/>
      <w:r w:rsidRPr="003B09F5">
        <w:rPr>
          <w:rFonts w:ascii="Times New Roman" w:hAnsi="Times New Roman" w:cs="Times New Roman"/>
        </w:rPr>
        <w:t xml:space="preserve">Zencich, S.J., Froend, R.H., Turner, J.V., Gailitis, V., 2002. Influence of groundwater depth on the seasonal sources of water accessed by Banksia tree species on a shallow, sandy coastal aquifer. Oecologia 131, 8–19. </w:t>
      </w:r>
      <w:hyperlink r:id="rId85">
        <w:r w:rsidRPr="003B09F5">
          <w:rPr>
            <w:rStyle w:val="Hyperlink"/>
            <w:rFonts w:ascii="Times New Roman" w:hAnsi="Times New Roman" w:cs="Times New Roman"/>
            <w:color w:val="auto"/>
          </w:rPr>
          <w:t>https://doi.org/10.1007/s00442-001-0855-7</w:t>
        </w:r>
      </w:hyperlink>
      <w:bookmarkEnd w:id="643"/>
      <w:bookmarkEnd w:id="674"/>
    </w:p>
    <w:sectPr w:rsidR="001D584F" w:rsidRPr="003B09F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ichael Hammond" w:date="2019-12-18T14:33:00Z" w:initials="MH">
    <w:p w14:paraId="17374EE3" w14:textId="77777777" w:rsidR="005861C8" w:rsidRDefault="005861C8" w:rsidP="006A06F1">
      <w:pPr>
        <w:pStyle w:val="CommentText"/>
      </w:pPr>
      <w:r>
        <w:rPr>
          <w:rStyle w:val="CommentReference"/>
        </w:rPr>
        <w:annotationRef/>
      </w:r>
      <w:r>
        <w:t>All ok context but really just background info. The intro should be focused on:</w:t>
      </w:r>
    </w:p>
    <w:p w14:paraId="3FDA0566" w14:textId="5FEEDD95" w:rsidR="005861C8" w:rsidRDefault="005861C8" w:rsidP="006A06F1">
      <w:pPr>
        <w:pStyle w:val="CommentText"/>
        <w:numPr>
          <w:ilvl w:val="0"/>
          <w:numId w:val="16"/>
        </w:numPr>
      </w:pPr>
      <w:r>
        <w:t>Gnangara groundwater supports wetlands and other GDEs</w:t>
      </w:r>
    </w:p>
    <w:p w14:paraId="7BAF6170" w14:textId="4058A2E0" w:rsidR="005861C8" w:rsidRDefault="005861C8" w:rsidP="006A06F1">
      <w:pPr>
        <w:pStyle w:val="CommentText"/>
        <w:numPr>
          <w:ilvl w:val="0"/>
          <w:numId w:val="16"/>
        </w:numPr>
      </w:pPr>
      <w:r>
        <w:t>The ecological values of these wetlands/GDEs rely on groundwater level regimes</w:t>
      </w:r>
    </w:p>
    <w:p w14:paraId="1CAD32E2" w14:textId="123A12C8" w:rsidR="005861C8" w:rsidRDefault="005861C8" w:rsidP="006A06F1">
      <w:pPr>
        <w:pStyle w:val="CommentText"/>
        <w:numPr>
          <w:ilvl w:val="0"/>
          <w:numId w:val="16"/>
        </w:numPr>
      </w:pPr>
      <w:r>
        <w:t>Changes in groundwater level regimes can impact on the ecological values of wetlands/GDEs etc etc</w:t>
      </w:r>
    </w:p>
  </w:comment>
  <w:comment w:id="5" w:author="Michael Hammond" w:date="2019-12-19T08:25:00Z" w:initials="MH">
    <w:p w14:paraId="5AD77B09" w14:textId="042884EB" w:rsidR="005861C8" w:rsidRDefault="005861C8">
      <w:pPr>
        <w:pStyle w:val="CommentText"/>
      </w:pPr>
      <w:r>
        <w:rPr>
          <w:rStyle w:val="CommentReference"/>
        </w:rPr>
        <w:annotationRef/>
      </w:r>
      <w:r>
        <w:t>Drinking water supply is from all aquifers – we can give the proper stats for this but they are unimportant for this report</w:t>
      </w:r>
    </w:p>
  </w:comment>
  <w:comment w:id="9" w:author="Natasha Del Borrello" w:date="2019-12-09T10:52:00Z" w:initials="NDB">
    <w:p w14:paraId="1E502815" w14:textId="4C799AEB" w:rsidR="005861C8" w:rsidRDefault="005861C8">
      <w:pPr>
        <w:pStyle w:val="CommentText"/>
      </w:pPr>
      <w:r>
        <w:rPr>
          <w:rStyle w:val="CommentReference"/>
        </w:rPr>
        <w:annotationRef/>
      </w:r>
      <w:r>
        <w:t>We’re moving away from the term ‘Gnangara Mound’ as the aquifers are connected….prefer ‘Gnangara groundwater system’ or similar. Or if you’re referring only to the Superficial aquifer, then use that term, or ‘the water table’.</w:t>
      </w:r>
    </w:p>
  </w:comment>
  <w:comment w:id="7" w:author="Michael Hammond" w:date="2019-12-18T14:34:00Z" w:initials="MH">
    <w:p w14:paraId="57F5BF89" w14:textId="36D853F5" w:rsidR="005861C8" w:rsidRDefault="005861C8">
      <w:pPr>
        <w:pStyle w:val="CommentText"/>
      </w:pPr>
      <w:r>
        <w:rPr>
          <w:rStyle w:val="CommentReference"/>
        </w:rPr>
        <w:annotationRef/>
      </w:r>
      <w:r>
        <w:t>Primarily due to less rainfall.</w:t>
      </w:r>
    </w:p>
  </w:comment>
  <w:comment w:id="8" w:author="Michael Hammond" w:date="2019-12-18T14:34:00Z" w:initials="MH">
    <w:p w14:paraId="20CAD40E" w14:textId="173CBEDF" w:rsidR="005861C8" w:rsidRDefault="005861C8">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33" w:author="Michael Hammond" w:date="2019-12-19T08:29:00Z" w:initials="MH">
    <w:p w14:paraId="37DF6C02" w14:textId="48FFB77A" w:rsidR="005861C8" w:rsidRDefault="005861C8">
      <w:pPr>
        <w:pStyle w:val="CommentText"/>
      </w:pPr>
      <w:r>
        <w:rPr>
          <w:rStyle w:val="CommentReference"/>
        </w:rPr>
        <w:annotationRef/>
      </w:r>
      <w:r>
        <w:t>This is repetitive of the para above and really not very important for his report.</w:t>
      </w:r>
    </w:p>
  </w:comment>
  <w:comment w:id="42" w:author="Michael Hammond" w:date="2019-12-19T08:29:00Z" w:initials="MH">
    <w:p w14:paraId="152E8F27" w14:textId="48C5A781" w:rsidR="005861C8" w:rsidRDefault="005861C8">
      <w:pPr>
        <w:pStyle w:val="CommentText"/>
      </w:pPr>
      <w:r>
        <w:rPr>
          <w:rStyle w:val="CommentReference"/>
        </w:rPr>
        <w:annotationRef/>
      </w:r>
      <w:r>
        <w:t>I’d prefer the term threshold be introduced later when talking about the revised levels</w:t>
      </w:r>
    </w:p>
  </w:comment>
  <w:comment w:id="46" w:author="Natasha Del Borrello" w:date="2019-12-09T11:59:00Z" w:initials="NDB">
    <w:p w14:paraId="3894A103" w14:textId="7936B6FF" w:rsidR="005861C8" w:rsidRDefault="005861C8">
      <w:pPr>
        <w:pStyle w:val="CommentText"/>
      </w:pPr>
      <w:r>
        <w:rPr>
          <w:rStyle w:val="CommentReference"/>
        </w:rPr>
        <w:annotationRef/>
      </w:r>
      <w:r>
        <w:t>As the timing of reductions is not definite as the draft plan is still with government and hasn’t been released, please use ‘before 2030’ or ‘by 2030’. The recently released Water Wise Perth two year action plan states 10% reduction in abstraction by 2030, so we can confidently state the 2030 date.</w:t>
      </w:r>
    </w:p>
  </w:comment>
  <w:comment w:id="59" w:author="Natasha Del Borrello" w:date="2019-12-09T11:58:00Z" w:initials="NDB">
    <w:p w14:paraId="5D32286F" w14:textId="0FE00955" w:rsidR="005861C8" w:rsidRDefault="005861C8">
      <w:pPr>
        <w:pStyle w:val="CommentText"/>
      </w:pPr>
      <w:r>
        <w:rPr>
          <w:rStyle w:val="CommentReference"/>
        </w:rPr>
        <w:annotationRef/>
      </w:r>
      <w:r w:rsidRPr="00243E11">
        <w:t>http://www.epa.wa.gov.au/sites/default/files/Forms_and_Templates/Instructions%20and%20template%20-%20Part%20IV%20EMPs%20260418.pdf</w:t>
      </w:r>
    </w:p>
  </w:comment>
  <w:comment w:id="60" w:author="Michael Hammond" w:date="2019-12-18T14:35:00Z" w:initials="MH">
    <w:p w14:paraId="5A70E99C" w14:textId="426EB8ED" w:rsidR="005861C8" w:rsidRDefault="005861C8">
      <w:pPr>
        <w:pStyle w:val="CommentText"/>
      </w:pPr>
      <w:r>
        <w:rPr>
          <w:rStyle w:val="CommentReference"/>
        </w:rPr>
        <w:annotationRef/>
      </w:r>
      <w:r>
        <w:t xml:space="preserve">Not just about modelling – I can provide some text on how they were determined. </w:t>
      </w:r>
    </w:p>
  </w:comment>
  <w:comment w:id="82" w:author="Natasha Del Borrello" w:date="2019-12-09T12:17:00Z" w:initials="NDB">
    <w:p w14:paraId="6AEA6A51" w14:textId="77777777" w:rsidR="005861C8" w:rsidRDefault="005861C8">
      <w:pPr>
        <w:pStyle w:val="CommentText"/>
      </w:pPr>
      <w:r>
        <w:rPr>
          <w:rStyle w:val="CommentReference"/>
        </w:rPr>
        <w:annotationRef/>
      </w:r>
      <w:r>
        <w:t>might need to explain what the boxes, lines and dots represent.</w:t>
      </w:r>
    </w:p>
    <w:p w14:paraId="49649994" w14:textId="1EDED957" w:rsidR="005861C8" w:rsidRDefault="005861C8">
      <w:pPr>
        <w:pStyle w:val="CommentText"/>
      </w:pPr>
      <w:r>
        <w:t>Not sure if it’s a formatting issue, but the graphs appear squashed on the page.</w:t>
      </w:r>
    </w:p>
  </w:comment>
  <w:comment w:id="85" w:author="Michael Hammond" w:date="2019-12-18T14:36:00Z" w:initials="MH">
    <w:p w14:paraId="2CB9351D" w14:textId="452A4439" w:rsidR="005861C8" w:rsidRDefault="005861C8">
      <w:pPr>
        <w:pStyle w:val="CommentText"/>
      </w:pPr>
      <w:r>
        <w:rPr>
          <w:rStyle w:val="CommentReference"/>
        </w:rPr>
        <w:annotationRef/>
      </w:r>
      <w:r>
        <w:t xml:space="preserve">Quite a lot of this geology background isn’t needed in this report </w:t>
      </w:r>
    </w:p>
  </w:comment>
  <w:comment w:id="122" w:author="Natasha Del Borrello" w:date="2019-12-09T13:08:00Z" w:initials="NDB">
    <w:p w14:paraId="3C061B8E" w14:textId="6644A868" w:rsidR="005861C8" w:rsidRDefault="005861C8">
      <w:pPr>
        <w:pStyle w:val="CommentText"/>
      </w:pPr>
      <w:r>
        <w:rPr>
          <w:rStyle w:val="CommentReference"/>
        </w:rPr>
        <w:annotationRef/>
      </w:r>
      <w:r>
        <w:t>Rather than ‘compliance’ I suggest, “Values and objectives maintained in future’, to avoid confusion with compliance with statutory water level criteria.</w:t>
      </w:r>
    </w:p>
  </w:comment>
  <w:comment w:id="125" w:author="Michael Hammond" w:date="2019-12-19T08:39:00Z" w:initials="MH">
    <w:p w14:paraId="0F9690B4" w14:textId="77777777" w:rsidR="005861C8" w:rsidRDefault="005861C8">
      <w:pPr>
        <w:pStyle w:val="CommentText"/>
      </w:pPr>
      <w:r>
        <w:rPr>
          <w:rStyle w:val="CommentReference"/>
        </w:rPr>
        <w:annotationRef/>
      </w:r>
      <w:r>
        <w:t xml:space="preserve">Need to link to water levels where possible – i.e. acidification risks have been generally low due to the lake holding year round surface water limiting drying and rewetting of lakebed. </w:t>
      </w:r>
    </w:p>
    <w:p w14:paraId="35191A9E" w14:textId="77777777" w:rsidR="005861C8" w:rsidRDefault="005861C8">
      <w:pPr>
        <w:pStyle w:val="CommentText"/>
      </w:pPr>
    </w:p>
    <w:p w14:paraId="2D828BDE" w14:textId="1E3A13DF" w:rsidR="005861C8" w:rsidRDefault="005861C8">
      <w:pPr>
        <w:pStyle w:val="CommentText"/>
      </w:pPr>
      <w:r>
        <w:t>These parts should make a statement of likely impact of management levels above threshold on water quality where possible – i.e. managing levels above threshold will keep future acidification risks low</w:t>
      </w:r>
    </w:p>
  </w:comment>
  <w:comment w:id="126" w:author="Michael Hammond" w:date="2019-12-19T08:38:00Z" w:initials="MH">
    <w:p w14:paraId="09B19499" w14:textId="11D47E9B" w:rsidR="005861C8" w:rsidRDefault="005861C8">
      <w:pPr>
        <w:pStyle w:val="CommentText"/>
      </w:pPr>
      <w:r>
        <w:rPr>
          <w:rStyle w:val="CommentReference"/>
        </w:rPr>
        <w:annotationRef/>
      </w:r>
      <w:r>
        <w:t>Move this figure to the hydrology section</w:t>
      </w:r>
    </w:p>
  </w:comment>
  <w:comment w:id="128" w:author="Natasha Del Borrello" w:date="2019-12-09T13:12:00Z" w:initials="NDB">
    <w:p w14:paraId="7D2D2217" w14:textId="67746022" w:rsidR="005861C8" w:rsidRDefault="005861C8">
      <w:pPr>
        <w:pStyle w:val="CommentText"/>
      </w:pPr>
      <w:r>
        <w:rPr>
          <w:rStyle w:val="CommentReference"/>
        </w:rPr>
        <w:annotationRef/>
      </w:r>
      <w:r>
        <w:t>These are difficult to differentiate from the black line.</w:t>
      </w:r>
    </w:p>
  </w:comment>
  <w:comment w:id="131" w:author="Michael Hammond" w:date="2019-12-19T08:41:00Z" w:initials="MH">
    <w:p w14:paraId="68C509F7" w14:textId="025ACA31" w:rsidR="005861C8" w:rsidRDefault="005861C8">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132" w:author="Michael Hammond" w:date="2019-12-19T08:53:00Z" w:initials="MH">
    <w:p w14:paraId="700B5838" w14:textId="1C050F43" w:rsidR="005861C8" w:rsidRDefault="005861C8">
      <w:pPr>
        <w:pStyle w:val="CommentText"/>
      </w:pPr>
      <w:r>
        <w:rPr>
          <w:rStyle w:val="CommentReference"/>
        </w:rPr>
        <w:annotationRef/>
      </w:r>
      <w:r>
        <w:t xml:space="preserve">what were the shifts? What drove the shifts? </w:t>
      </w:r>
    </w:p>
  </w:comment>
  <w:comment w:id="133" w:author="Michael Hammond" w:date="2019-12-19T08:55:00Z" w:initials="MH">
    <w:p w14:paraId="703CDFFF" w14:textId="7B9F57DC" w:rsidR="005861C8" w:rsidRDefault="005861C8">
      <w:pPr>
        <w:pStyle w:val="CommentText"/>
      </w:pPr>
      <w:r>
        <w:rPr>
          <w:rStyle w:val="CommentReference"/>
        </w:rPr>
        <w:annotationRef/>
      </w:r>
      <w:r>
        <w:t>Most relevant to this report if levels were a driver – otherwise less important</w:t>
      </w:r>
    </w:p>
  </w:comment>
  <w:comment w:id="134" w:author="Michael Hammond" w:date="2019-12-19T08:42:00Z" w:initials="MH">
    <w:p w14:paraId="3C97201F" w14:textId="711AEDA0" w:rsidR="005861C8" w:rsidRDefault="005861C8">
      <w:pPr>
        <w:pStyle w:val="CommentText"/>
      </w:pPr>
      <w:r>
        <w:rPr>
          <w:rStyle w:val="CommentReference"/>
        </w:rPr>
        <w:annotationRef/>
      </w:r>
      <w:r>
        <w:t>is this talking about the entire monitoring period?</w:t>
      </w:r>
    </w:p>
  </w:comment>
  <w:comment w:id="139" w:author="Natasha Del Borrello" w:date="2019-12-09T15:49:00Z" w:initials="NDB">
    <w:p w14:paraId="63FE160F" w14:textId="348ACF91" w:rsidR="005861C8" w:rsidRDefault="005861C8">
      <w:pPr>
        <w:pStyle w:val="CommentText"/>
      </w:pPr>
      <w:r>
        <w:rPr>
          <w:rStyle w:val="CommentReference"/>
        </w:rPr>
        <w:annotationRef/>
      </w:r>
      <w:r>
        <w:t>It might be an idea to highlight the invasive species in these figures.</w:t>
      </w:r>
    </w:p>
  </w:comment>
  <w:comment w:id="140" w:author="Natasha Del Borrello" w:date="2019-12-09T13:19:00Z" w:initials="NDB">
    <w:p w14:paraId="1E233A41" w14:textId="3CFE46E9" w:rsidR="005861C8" w:rsidRDefault="005861C8">
      <w:pPr>
        <w:pStyle w:val="CommentText"/>
      </w:pPr>
      <w:r>
        <w:rPr>
          <w:rStyle w:val="CommentReference"/>
        </w:rPr>
        <w:annotationRef/>
      </w:r>
      <w:r>
        <w:t>Lake Goollelal?</w:t>
      </w:r>
    </w:p>
  </w:comment>
  <w:comment w:id="141" w:author="Michael Hammond" w:date="2019-12-19T08:56:00Z" w:initials="MH">
    <w:p w14:paraId="2AFA8DCE" w14:textId="359AFE97" w:rsidR="005861C8" w:rsidRDefault="005861C8">
      <w:pPr>
        <w:pStyle w:val="CommentText"/>
      </w:pPr>
      <w:r>
        <w:rPr>
          <w:rStyle w:val="CommentReference"/>
        </w:rPr>
        <w:annotationRef/>
      </w:r>
      <w:r>
        <w:t xml:space="preserve">This is good – so if levels are managed to the threshold we shouldn’t see an increase in the species with a negative mean posterior. </w:t>
      </w:r>
    </w:p>
  </w:comment>
  <w:comment w:id="144" w:author="Michael Hammond" w:date="2019-12-19T08:57:00Z" w:initials="MH">
    <w:p w14:paraId="1625AA38" w14:textId="6DB89662" w:rsidR="005861C8" w:rsidRDefault="005861C8">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147" w:author="Natasha Del Borrello" w:date="2019-12-09T13:23:00Z" w:initials="NDB">
    <w:p w14:paraId="62F3986D" w14:textId="76696064" w:rsidR="005861C8" w:rsidRDefault="005861C8">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151" w:author="Michael Hammond" w:date="2019-12-18T14:38:00Z" w:initials="MH">
    <w:p w14:paraId="7CB7156D" w14:textId="77777777" w:rsidR="005861C8" w:rsidRDefault="005861C8">
      <w:pPr>
        <w:pStyle w:val="CommentText"/>
      </w:pPr>
      <w:r>
        <w:rPr>
          <w:rStyle w:val="CommentReference"/>
        </w:rPr>
        <w:annotationRef/>
      </w:r>
      <w:r>
        <w:t>To me this is missing analysis of what the values of the lake were when levels were last above the proposed threshold.</w:t>
      </w:r>
    </w:p>
    <w:p w14:paraId="11082458" w14:textId="77777777" w:rsidR="005861C8" w:rsidRDefault="005861C8">
      <w:pPr>
        <w:pStyle w:val="CommentText"/>
      </w:pPr>
    </w:p>
    <w:p w14:paraId="01880AFD" w14:textId="72FD9AC2" w:rsidR="005861C8" w:rsidRDefault="005861C8">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152" w:author="Natasha Del Borrello" w:date="2019-12-09T13:30:00Z" w:initials="NDB">
    <w:p w14:paraId="5CD66EC5" w14:textId="0DC7D36F" w:rsidR="005861C8" w:rsidRDefault="005861C8">
      <w:pPr>
        <w:pStyle w:val="CommentText"/>
      </w:pPr>
      <w:r>
        <w:rPr>
          <w:rStyle w:val="CommentReference"/>
        </w:rPr>
        <w:annotationRef/>
      </w:r>
      <w:r>
        <w:t>Is this still the case? This is a 2004 reference and lake levels plummeted after 2006.</w:t>
      </w:r>
    </w:p>
  </w:comment>
  <w:comment w:id="155" w:author="Natasha Del Borrello" w:date="2019-12-09T13:33:00Z" w:initials="NDB">
    <w:p w14:paraId="72C4E1D2" w14:textId="65902525" w:rsidR="005861C8" w:rsidRDefault="005861C8">
      <w:pPr>
        <w:pStyle w:val="CommentText"/>
      </w:pPr>
      <w:r>
        <w:rPr>
          <w:rStyle w:val="CommentReference"/>
        </w:rPr>
        <w:annotationRef/>
      </w:r>
      <w:r>
        <w:t>I think this is tacked on to the wrong sentence?</w:t>
      </w:r>
    </w:p>
  </w:comment>
  <w:comment w:id="160" w:author="Natasha Del Borrello" w:date="2019-12-09T13:35:00Z" w:initials="NDB">
    <w:p w14:paraId="7B7D37CE" w14:textId="6E25D63E" w:rsidR="005861C8" w:rsidRDefault="005861C8">
      <w:pPr>
        <w:pStyle w:val="CommentText"/>
      </w:pPr>
      <w:r>
        <w:rPr>
          <w:rStyle w:val="CommentReference"/>
        </w:rPr>
        <w:annotationRef/>
      </w:r>
      <w:r>
        <w:t>?</w:t>
      </w:r>
    </w:p>
  </w:comment>
  <w:comment w:id="159" w:author="Michael Hammond" w:date="2019-12-19T09:04:00Z" w:initials="MH">
    <w:p w14:paraId="08E20595" w14:textId="496FC368" w:rsidR="005861C8" w:rsidRDefault="005861C8">
      <w:pPr>
        <w:pStyle w:val="CommentText"/>
      </w:pPr>
      <w:r>
        <w:rPr>
          <w:rStyle w:val="CommentReference"/>
        </w:rPr>
        <w:annotationRef/>
      </w:r>
      <w:r>
        <w:t xml:space="preserve">But an increase from current levels </w:t>
      </w:r>
    </w:p>
  </w:comment>
  <w:comment w:id="161" w:author="Natasha Del Borrello" w:date="2019-12-09T13:37:00Z" w:initials="NDB">
    <w:p w14:paraId="2CE2C6CE" w14:textId="77777777" w:rsidR="005861C8" w:rsidRDefault="005861C8">
      <w:pPr>
        <w:pStyle w:val="CommentText"/>
      </w:pPr>
      <w:r>
        <w:rPr>
          <w:rStyle w:val="CommentReference"/>
        </w:rPr>
        <w:annotationRef/>
      </w:r>
      <w:r>
        <w:t xml:space="preserve">Please refer to this report on the causes of water level decline </w:t>
      </w:r>
    </w:p>
    <w:p w14:paraId="33F03117" w14:textId="77777777" w:rsidR="005861C8" w:rsidRDefault="005861C8" w:rsidP="00A45DC1">
      <w:pPr>
        <w:autoSpaceDE w:val="0"/>
        <w:autoSpaceDN w:val="0"/>
        <w:adjustRightInd w:val="0"/>
        <w:spacing w:after="0"/>
        <w:rPr>
          <w:rFonts w:ascii="Arial" w:hAnsi="Arial" w:cs="Arial"/>
          <w:i/>
          <w:iCs/>
          <w:sz w:val="22"/>
          <w:szCs w:val="22"/>
          <w:lang w:val="en-AU"/>
        </w:rPr>
      </w:pPr>
      <w:r>
        <w:rPr>
          <w:rFonts w:ascii="Arial" w:hAnsi="Arial" w:cs="Arial"/>
          <w:sz w:val="22"/>
          <w:szCs w:val="22"/>
          <w:lang w:val="en-AU"/>
        </w:rPr>
        <w:t xml:space="preserve">Kretschmer, P &amp; Kelsey, P 2016, </w:t>
      </w:r>
      <w:r>
        <w:rPr>
          <w:rFonts w:ascii="Arial" w:hAnsi="Arial" w:cs="Arial"/>
          <w:i/>
          <w:iCs/>
          <w:sz w:val="22"/>
          <w:szCs w:val="22"/>
          <w:lang w:val="en-AU"/>
        </w:rPr>
        <w:t>Loch McNess hydrogeology and causes of water level</w:t>
      </w:r>
    </w:p>
    <w:p w14:paraId="209814A0" w14:textId="77777777" w:rsidR="005861C8" w:rsidRDefault="005861C8"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5861C8" w:rsidRDefault="005861C8"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5861C8" w:rsidRDefault="005861C8"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5861C8" w:rsidRDefault="005861C8" w:rsidP="00A45DC1">
      <w:pPr>
        <w:pStyle w:val="CommentText"/>
      </w:pPr>
      <w:r w:rsidRPr="003C5BBA">
        <w:t>http://www.water.wa.gov.au/__data/assets/pdf_file/0012/8400/110161.pdf</w:t>
      </w:r>
      <w:r>
        <w:t xml:space="preserve"> </w:t>
      </w:r>
    </w:p>
  </w:comment>
  <w:comment w:id="162" w:author="Michael Hammond" w:date="2019-12-19T09:04:00Z" w:initials="MH">
    <w:p w14:paraId="5FA838AF" w14:textId="2D358369" w:rsidR="005861C8" w:rsidRDefault="005861C8">
      <w:pPr>
        <w:pStyle w:val="CommentText"/>
      </w:pPr>
      <w:r>
        <w:rPr>
          <w:rStyle w:val="CommentReference"/>
        </w:rPr>
        <w:annotationRef/>
      </w:r>
      <w:r>
        <w:t>yes – this is just an idea whereas the Kretschmer interpretation is based on detailed analysis</w:t>
      </w:r>
    </w:p>
  </w:comment>
  <w:comment w:id="165" w:author="Natasha Del Borrello" w:date="2019-12-09T13:48:00Z" w:initials="NDB">
    <w:p w14:paraId="4C32AFBB" w14:textId="6A920113" w:rsidR="005861C8" w:rsidRDefault="005861C8">
      <w:pPr>
        <w:pStyle w:val="CommentText"/>
      </w:pPr>
      <w:r>
        <w:rPr>
          <w:rStyle w:val="CommentReference"/>
        </w:rPr>
        <w:annotationRef/>
      </w:r>
      <w:r>
        <w:t>With the staff gauge dry, I don’t think you can summarise the data from this period – you’d need to use bore YN5</w:t>
      </w:r>
    </w:p>
  </w:comment>
  <w:comment w:id="167" w:author="Michael Hammond" w:date="2019-12-18T14:39:00Z" w:initials="MH">
    <w:p w14:paraId="0FBE9902" w14:textId="1AC15707" w:rsidR="005861C8" w:rsidRDefault="005861C8">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5861C8" w:rsidRDefault="005861C8">
      <w:pPr>
        <w:pStyle w:val="CommentText"/>
      </w:pPr>
    </w:p>
    <w:p w14:paraId="6C460C92" w14:textId="0DA96065" w:rsidR="005861C8" w:rsidRDefault="005861C8">
      <w:pPr>
        <w:pStyle w:val="CommentText"/>
      </w:pPr>
      <w:r>
        <w:t xml:space="preserve">There would definitely be more inundated area and the water would be deeper than it is currently </w:t>
      </w:r>
    </w:p>
  </w:comment>
  <w:comment w:id="168" w:author="Natasha Del Borrello" w:date="2019-12-09T13:52:00Z" w:initials="NDB">
    <w:p w14:paraId="7E401A87" w14:textId="5E025D5E" w:rsidR="005861C8" w:rsidRDefault="005861C8">
      <w:pPr>
        <w:pStyle w:val="CommentText"/>
      </w:pPr>
      <w:r>
        <w:rPr>
          <w:rStyle w:val="CommentReference"/>
        </w:rPr>
        <w:annotationRef/>
      </w:r>
      <w:r>
        <w:t>I’d hesitate to use one person’s interpretation as the basis of a recommendation without any supporting science.</w:t>
      </w:r>
    </w:p>
  </w:comment>
  <w:comment w:id="174" w:author="Michael Hammond" w:date="2019-12-18T14:39:00Z" w:initials="MH">
    <w:p w14:paraId="3290BE1D" w14:textId="6FEC88E6" w:rsidR="005861C8" w:rsidRDefault="005861C8">
      <w:pPr>
        <w:pStyle w:val="CommentText"/>
      </w:pPr>
      <w:r>
        <w:rPr>
          <w:rStyle w:val="CommentReference"/>
        </w:rPr>
        <w:annotationRef/>
      </w:r>
      <w:r>
        <w:t>Need to be careful of language – the thresholds wont prevent this, the threshold is a minimum level</w:t>
      </w:r>
    </w:p>
  </w:comment>
  <w:comment w:id="175" w:author="Michael Hammond" w:date="2019-12-18T14:40:00Z" w:initials="MH">
    <w:p w14:paraId="16CDC7B5" w14:textId="2FA9001B" w:rsidR="005861C8" w:rsidRDefault="005861C8">
      <w:pPr>
        <w:pStyle w:val="CommentText"/>
      </w:pPr>
      <w:r>
        <w:rPr>
          <w:rStyle w:val="CommentReference"/>
        </w:rPr>
        <w:annotationRef/>
      </w:r>
      <w:r>
        <w:t>Will this be lost everywhere or just at the transect?</w:t>
      </w:r>
    </w:p>
  </w:comment>
  <w:comment w:id="176" w:author="Michael Hammond" w:date="2019-12-19T09:10:00Z" w:initials="MH">
    <w:p w14:paraId="35E3C468" w14:textId="6A6E2989" w:rsidR="005861C8" w:rsidRDefault="005861C8">
      <w:pPr>
        <w:pStyle w:val="CommentText"/>
      </w:pPr>
      <w:r>
        <w:rPr>
          <w:rStyle w:val="CommentReference"/>
        </w:rPr>
        <w:annotationRef/>
      </w:r>
      <w:r>
        <w:t>The threshold levels represent a rise from current levels…</w:t>
      </w:r>
    </w:p>
  </w:comment>
  <w:comment w:id="179" w:author="Michael Hammond" w:date="2019-12-19T09:17:00Z" w:initials="MH">
    <w:p w14:paraId="1F3C4FD4" w14:textId="49935A87" w:rsidR="005861C8" w:rsidRDefault="005861C8">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189" w:author="Michael Hammond" w:date="2019-12-19T09:00:00Z" w:initials="MH">
    <w:p w14:paraId="5D6E1839" w14:textId="7F46B560" w:rsidR="005861C8" w:rsidRDefault="005861C8">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192" w:author="Natasha Del Borrello" w:date="2019-12-09T15:11:00Z" w:initials="NDB">
    <w:p w14:paraId="7DA27DE1" w14:textId="71CE4642" w:rsidR="005861C8" w:rsidRDefault="005861C8">
      <w:pPr>
        <w:pStyle w:val="CommentText"/>
      </w:pPr>
      <w:r>
        <w:rPr>
          <w:rStyle w:val="CommentReference"/>
        </w:rPr>
        <w:annotationRef/>
      </w:r>
      <w:r>
        <w:t>Trend line should look the same as the bore, and not level off at the end – use the recent data from the new staff gauge, and treat the ‘dry’ values at the original staff gauge as no data.</w:t>
      </w:r>
    </w:p>
  </w:comment>
  <w:comment w:id="197" w:author="Natasha Del Borrello" w:date="2019-12-09T15:24:00Z" w:initials="NDB">
    <w:p w14:paraId="6924D2F9" w14:textId="11BA6D35" w:rsidR="005861C8" w:rsidRDefault="005861C8">
      <w:pPr>
        <w:pStyle w:val="CommentText"/>
      </w:pPr>
      <w:r>
        <w:rPr>
          <w:rStyle w:val="CommentReference"/>
        </w:rPr>
        <w:annotationRef/>
      </w:r>
      <w:r>
        <w:t>It is difficult to see this from the plot as not enough explanation is given on the figure:</w:t>
      </w:r>
    </w:p>
    <w:p w14:paraId="5F31B7B6" w14:textId="5F506F20" w:rsidR="005861C8" w:rsidRDefault="005861C8">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227" w:author="Natasha Del Borrello" w:date="2019-12-09T15:37:00Z" w:initials="NDB">
    <w:p w14:paraId="27A86524" w14:textId="23DBA8C2" w:rsidR="005861C8" w:rsidRDefault="005861C8">
      <w:pPr>
        <w:pStyle w:val="CommentText"/>
      </w:pPr>
      <w:r>
        <w:rPr>
          <w:rStyle w:val="CommentReference"/>
        </w:rPr>
        <w:annotationRef/>
      </w:r>
      <w:r>
        <w:t>Just speculation, please remove.</w:t>
      </w:r>
    </w:p>
  </w:comment>
  <w:comment w:id="234" w:author="Natasha Del Borrello" w:date="2019-12-09T15:43:00Z" w:initials="NDB">
    <w:p w14:paraId="4EB01F02" w14:textId="545C5E77" w:rsidR="005861C8" w:rsidRDefault="005861C8">
      <w:pPr>
        <w:pStyle w:val="CommentText"/>
      </w:pPr>
      <w:r>
        <w:rPr>
          <w:rStyle w:val="CommentReference"/>
        </w:rPr>
        <w:annotationRef/>
      </w:r>
      <w:r>
        <w:t>delete</w:t>
      </w:r>
    </w:p>
  </w:comment>
  <w:comment w:id="237" w:author="Michael Hammond" w:date="2019-12-19T09:26:00Z" w:initials="MH">
    <w:p w14:paraId="17DFEED4" w14:textId="6F5332CF" w:rsidR="005861C8" w:rsidRDefault="005861C8">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245" w:author="Michael Hammond" w:date="2019-12-19T09:27:00Z" w:initials="MH">
    <w:p w14:paraId="648E0BBA" w14:textId="7D31E19B" w:rsidR="005861C8" w:rsidRDefault="005861C8">
      <w:pPr>
        <w:pStyle w:val="CommentText"/>
      </w:pPr>
      <w:r>
        <w:rPr>
          <w:rStyle w:val="CommentReference"/>
        </w:rPr>
        <w:annotationRef/>
      </w:r>
      <w:r>
        <w:t xml:space="preserve">Managing levels to the threshold level represents a rise in levels </w:t>
      </w:r>
    </w:p>
  </w:comment>
  <w:comment w:id="256" w:author="Natasha Del Borrello" w:date="2019-12-09T15:51:00Z" w:initials="NDB">
    <w:p w14:paraId="4C49C006" w14:textId="4F79ECE7" w:rsidR="005861C8" w:rsidRDefault="005861C8">
      <w:pPr>
        <w:pStyle w:val="CommentText"/>
      </w:pPr>
      <w:r>
        <w:rPr>
          <w:rStyle w:val="CommentReference"/>
        </w:rPr>
        <w:annotationRef/>
      </w:r>
      <w:r>
        <w:t>This and similar figures in the report for the macroinvertebrates need further explanation</w:t>
      </w:r>
    </w:p>
  </w:comment>
  <w:comment w:id="264" w:author="Michael Hammond" w:date="2019-12-18T16:11:00Z" w:initials="MH">
    <w:p w14:paraId="51DBD24F" w14:textId="0D9C19A1" w:rsidR="005861C8" w:rsidRDefault="005861C8">
      <w:pPr>
        <w:pStyle w:val="CommentText"/>
      </w:pPr>
      <w:r>
        <w:rPr>
          <w:rStyle w:val="CommentReference"/>
        </w:rPr>
        <w:annotationRef/>
      </w:r>
      <w:r>
        <w:t xml:space="preserve"> largely due to land use change and associated changes in groundwater use in East Wanneroo</w:t>
      </w:r>
    </w:p>
  </w:comment>
  <w:comment w:id="279" w:author="Michael Hammond" w:date="2019-12-19T09:29:00Z" w:initials="MH">
    <w:p w14:paraId="7DA8E35A" w14:textId="180014F6" w:rsidR="005861C8" w:rsidRDefault="005861C8">
      <w:pPr>
        <w:pStyle w:val="CommentText"/>
      </w:pPr>
      <w:r>
        <w:rPr>
          <w:rStyle w:val="CommentReference"/>
        </w:rPr>
        <w:annotationRef/>
      </w:r>
      <w:r>
        <w:t>All these sections need some assessment of what improving levels to the threshold would likely mean for water qual, veg dynamics or aquatic macros.</w:t>
      </w:r>
    </w:p>
  </w:comment>
  <w:comment w:id="284" w:author="Natasha Del Borrello" w:date="2019-12-11T12:01:00Z" w:initials="NDB">
    <w:p w14:paraId="16BCEE06" w14:textId="655E22E2" w:rsidR="005861C8" w:rsidRDefault="005861C8">
      <w:pPr>
        <w:pStyle w:val="CommentText"/>
      </w:pPr>
      <w:r>
        <w:rPr>
          <w:rStyle w:val="CommentReference"/>
        </w:rPr>
        <w:annotationRef/>
      </w:r>
      <w:r>
        <w:t>It’s difficult to see on the plot as the years are not marked (apart from 1996 and 2015).</w:t>
      </w:r>
    </w:p>
  </w:comment>
  <w:comment w:id="285" w:author="Michael Hammond" w:date="2019-12-19T09:30:00Z" w:initials="MH">
    <w:p w14:paraId="5630D644" w14:textId="52EC8ED5" w:rsidR="005861C8" w:rsidRDefault="005861C8">
      <w:pPr>
        <w:pStyle w:val="CommentText"/>
      </w:pPr>
      <w:r>
        <w:rPr>
          <w:rStyle w:val="CommentReference"/>
        </w:rPr>
        <w:annotationRef/>
      </w:r>
      <w:r>
        <w:t>Good – relating to threshold level</w:t>
      </w:r>
    </w:p>
  </w:comment>
  <w:comment w:id="289" w:author="Michael Hammond" w:date="2019-12-19T09:31:00Z" w:initials="MH">
    <w:p w14:paraId="58305DEA" w14:textId="6B8EF07A" w:rsidR="005861C8" w:rsidRDefault="005861C8">
      <w:pPr>
        <w:pStyle w:val="CommentText"/>
      </w:pPr>
      <w:r>
        <w:rPr>
          <w:rStyle w:val="CommentReference"/>
        </w:rPr>
        <w:annotationRef/>
      </w:r>
      <w:r>
        <w:t>Squashed formatting</w:t>
      </w:r>
    </w:p>
  </w:comment>
  <w:comment w:id="296" w:author="Michael Hammond" w:date="2019-12-19T09:38:00Z" w:initials="MH">
    <w:p w14:paraId="196B0FD6" w14:textId="0A7B7632" w:rsidR="005861C8" w:rsidRDefault="005861C8">
      <w:pPr>
        <w:pStyle w:val="CommentText"/>
      </w:pPr>
      <w:r>
        <w:rPr>
          <w:rStyle w:val="CommentReference"/>
        </w:rPr>
        <w:annotationRef/>
      </w:r>
      <w:r>
        <w:t xml:space="preserve">We need to max level threshold info </w:t>
      </w:r>
      <w:r w:rsidR="00D022FA">
        <w:t xml:space="preserve">(Task 4 in scope) </w:t>
      </w:r>
      <w:r>
        <w:t>as a priority for Mariginiup and Jandabup</w:t>
      </w:r>
    </w:p>
  </w:comment>
  <w:comment w:id="301" w:author="Natasha Del Borrello" w:date="2019-12-11T12:17:00Z" w:initials="NDB">
    <w:p w14:paraId="73B2A30A" w14:textId="13AF9172" w:rsidR="005861C8" w:rsidRDefault="005861C8">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309" w:author="Michael Hammond" w:date="2019-12-19T09:34:00Z" w:initials="MH">
    <w:p w14:paraId="1CF6933D" w14:textId="26D3B13B" w:rsidR="005861C8" w:rsidRDefault="005861C8">
      <w:pPr>
        <w:pStyle w:val="CommentText"/>
      </w:pPr>
      <w:r>
        <w:rPr>
          <w:rStyle w:val="CommentReference"/>
        </w:rPr>
        <w:annotationRef/>
      </w:r>
      <w:r>
        <w:t xml:space="preserve">Fair to say that managing levels to the proposed threshold would likely improve acidity over time? </w:t>
      </w:r>
    </w:p>
  </w:comment>
  <w:comment w:id="313" w:author="Michael Hammond" w:date="2019-12-19T09:34:00Z" w:initials="MH">
    <w:p w14:paraId="1A75B422" w14:textId="0D6CC5AF" w:rsidR="005861C8" w:rsidRDefault="005861C8">
      <w:pPr>
        <w:pStyle w:val="CommentText"/>
      </w:pPr>
      <w:r>
        <w:rPr>
          <w:rStyle w:val="CommentReference"/>
        </w:rPr>
        <w:annotationRef/>
      </w:r>
      <w:r>
        <w:t>good</w:t>
      </w:r>
    </w:p>
  </w:comment>
  <w:comment w:id="316" w:author="Michael Hammond" w:date="2019-12-19T09:35:00Z" w:initials="MH">
    <w:p w14:paraId="20E870F1" w14:textId="0D18766B" w:rsidR="005861C8" w:rsidRDefault="005861C8">
      <w:pPr>
        <w:pStyle w:val="CommentText"/>
      </w:pPr>
      <w:r>
        <w:rPr>
          <w:rStyle w:val="CommentReference"/>
        </w:rPr>
        <w:annotationRef/>
      </w:r>
      <w:r>
        <w:t>managing levels to the threshold level would likely mean….</w:t>
      </w:r>
    </w:p>
  </w:comment>
  <w:comment w:id="337" w:author="Natasha Del Borrello" w:date="2019-12-11T12:56:00Z" w:initials="NDB">
    <w:p w14:paraId="2324B673" w14:textId="3DB8B5B7" w:rsidR="005861C8" w:rsidRDefault="005861C8">
      <w:pPr>
        <w:pStyle w:val="CommentText"/>
      </w:pPr>
      <w:r>
        <w:rPr>
          <w:rStyle w:val="CommentReference"/>
        </w:rPr>
        <w:annotationRef/>
      </w:r>
      <w:r>
        <w:t>In what way? i.e. what will be lost/gained that will make the lake more like Mariginiup and EPP173.</w:t>
      </w:r>
    </w:p>
  </w:comment>
  <w:comment w:id="358" w:author="Natasha Del Borrello" w:date="2019-12-11T13:27:00Z" w:initials="NDB">
    <w:p w14:paraId="38354368" w14:textId="7CA356BB" w:rsidR="005861C8" w:rsidRDefault="005861C8">
      <w:pPr>
        <w:pStyle w:val="CommentText"/>
      </w:pPr>
      <w:r>
        <w:rPr>
          <w:rStyle w:val="CommentReference"/>
        </w:rPr>
        <w:annotationRef/>
      </w:r>
      <w:r>
        <w:t>What does the shaded area represent?</w:t>
      </w:r>
    </w:p>
  </w:comment>
  <w:comment w:id="359" w:author="Michael Hammond" w:date="2019-12-19T09:50:00Z" w:initials="MH">
    <w:p w14:paraId="0675B640" w14:textId="6A6A500A" w:rsidR="005861C8" w:rsidRDefault="005861C8">
      <w:pPr>
        <w:pStyle w:val="CommentText"/>
      </w:pPr>
      <w:r>
        <w:rPr>
          <w:rStyle w:val="CommentReference"/>
        </w:rPr>
        <w:annotationRef/>
      </w:r>
      <w:r>
        <w:t>Its ad odd looking trends line. Levels look to have improved since around 2016</w:t>
      </w:r>
    </w:p>
  </w:comment>
  <w:comment w:id="366" w:author="Michael Hammond" w:date="2019-12-19T13:23:00Z" w:initials="MH">
    <w:p w14:paraId="6AD975BE" w14:textId="1222ECD6" w:rsidR="005861C8" w:rsidRDefault="005861C8">
      <w:pPr>
        <w:pStyle w:val="CommentText"/>
      </w:pPr>
      <w:r>
        <w:rPr>
          <w:rStyle w:val="CommentReference"/>
        </w:rPr>
        <w:annotationRef/>
      </w:r>
      <w:r>
        <w:t xml:space="preserve">This needs to reflect that the threshold level is a rise of around 1 m from current levels </w:t>
      </w:r>
    </w:p>
  </w:comment>
  <w:comment w:id="369" w:author="Michael Hammond" w:date="2019-12-19T13:17:00Z" w:initials="MH">
    <w:p w14:paraId="1879739A" w14:textId="68499CA3" w:rsidR="005861C8" w:rsidRDefault="005861C8">
      <w:pPr>
        <w:pStyle w:val="CommentText"/>
      </w:pPr>
      <w:r>
        <w:rPr>
          <w:rStyle w:val="CommentReference"/>
        </w:rPr>
        <w:annotationRef/>
      </w:r>
      <w:r>
        <w:t xml:space="preserve">And some increased supplementation influencing local Superficial levels </w:t>
      </w:r>
    </w:p>
  </w:comment>
  <w:comment w:id="370" w:author="Michael Hammond" w:date="2019-12-19T13:21:00Z" w:initials="MH">
    <w:p w14:paraId="6B0B1645" w14:textId="227079B3" w:rsidR="005861C8" w:rsidRDefault="005861C8">
      <w:pPr>
        <w:pStyle w:val="CommentText"/>
      </w:pPr>
      <w:r>
        <w:rPr>
          <w:rStyle w:val="CommentReference"/>
        </w:rPr>
        <w:annotationRef/>
      </w:r>
      <w:r>
        <w:t xml:space="preserve">But an increase from current minimum levels of around 1 m </w:t>
      </w:r>
    </w:p>
  </w:comment>
  <w:comment w:id="372" w:author="Michael Hammond" w:date="2019-12-19T13:22:00Z" w:initials="MH">
    <w:p w14:paraId="4FF9823F" w14:textId="44A78D03" w:rsidR="005861C8" w:rsidRDefault="005861C8">
      <w:pPr>
        <w:pStyle w:val="CommentText"/>
      </w:pPr>
      <w:r>
        <w:rPr>
          <w:rStyle w:val="CommentReference"/>
        </w:rPr>
        <w:annotationRef/>
      </w:r>
      <w:r>
        <w:t>Is this data surface water??</w:t>
      </w:r>
    </w:p>
  </w:comment>
  <w:comment w:id="375" w:author="Michael Hammond" w:date="2019-12-19T13:24:00Z" w:initials="MH">
    <w:p w14:paraId="60E494C6" w14:textId="036182E4" w:rsidR="005861C8" w:rsidRDefault="005861C8">
      <w:pPr>
        <w:pStyle w:val="CommentText"/>
      </w:pPr>
      <w:r>
        <w:rPr>
          <w:rStyle w:val="CommentReference"/>
        </w:rPr>
        <w:annotationRef/>
      </w:r>
      <w:r w:rsidR="00D022FA">
        <w:t>Does this statement hold true even if current water levels improve to at or above the proposed new threshold? If so it needs to be re</w:t>
      </w:r>
      <w:r w:rsidR="003B5E76">
        <w:t>phrased to say something like</w:t>
      </w:r>
      <w:r w:rsidR="00D022FA">
        <w:t xml:space="preserve"> </w:t>
      </w:r>
      <w:r w:rsidR="003B5E76">
        <w:t>‘declining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378" w:author="Michael Hammond" w:date="2019-12-19T13:25:00Z" w:initials="MH">
    <w:p w14:paraId="09610F1B" w14:textId="3C02DD7D" w:rsidR="005861C8" w:rsidRDefault="005861C8">
      <w:pPr>
        <w:pStyle w:val="CommentText"/>
      </w:pPr>
      <w:r>
        <w:rPr>
          <w:rStyle w:val="CommentReference"/>
        </w:rPr>
        <w:annotationRef/>
      </w:r>
      <w:r>
        <w:t>Shouldn’t happen if threshold is met</w:t>
      </w:r>
      <w:r w:rsidR="003B5E76">
        <w:t xml:space="preserve"> – check past monitoring reports when levels were last above the proposed threshold….2009-10</w:t>
      </w:r>
    </w:p>
  </w:comment>
  <w:comment w:id="386" w:author="Natasha Del Borrello" w:date="2019-12-11T13:56:00Z" w:initials="NDB">
    <w:p w14:paraId="7EB1B6EB" w14:textId="17A5FD88" w:rsidR="005861C8" w:rsidRDefault="005861C8">
      <w:pPr>
        <w:pStyle w:val="CommentText"/>
      </w:pPr>
      <w:r>
        <w:rPr>
          <w:rStyle w:val="CommentReference"/>
        </w:rPr>
        <w:annotationRef/>
      </w:r>
      <w:r>
        <w:t>?</w:t>
      </w:r>
    </w:p>
  </w:comment>
  <w:comment w:id="393" w:author="Michael Hammond" w:date="2019-12-19T13:28:00Z" w:initials="MH">
    <w:p w14:paraId="2AFF04AD" w14:textId="3D39CA56" w:rsidR="005861C8" w:rsidRDefault="005861C8">
      <w:pPr>
        <w:pStyle w:val="CommentText"/>
      </w:pPr>
      <w:r>
        <w:rPr>
          <w:rStyle w:val="CommentReference"/>
        </w:rPr>
        <w:annotationRef/>
      </w:r>
      <w:r>
        <w:t>All these sections need some assessment of what improving levels to the threshold would likely mean for water qual, veg dynamics or aquatic macros.</w:t>
      </w:r>
    </w:p>
  </w:comment>
  <w:comment w:id="400" w:author="Natasha Del Borrello" w:date="2019-12-11T14:20:00Z" w:initials="NDB">
    <w:p w14:paraId="177312E6" w14:textId="7711BED0" w:rsidR="005861C8" w:rsidRDefault="005861C8">
      <w:pPr>
        <w:pStyle w:val="CommentText"/>
      </w:pPr>
      <w:r>
        <w:rPr>
          <w:rStyle w:val="CommentReference"/>
        </w:rPr>
        <w:annotationRef/>
      </w:r>
      <w:r w:rsidR="000B3842">
        <w:rPr>
          <w:rStyle w:val="CommentReference"/>
        </w:rPr>
        <w:t>I can’t see any blue dots.</w:t>
      </w:r>
      <w:bookmarkStart w:id="401" w:name="_GoBack"/>
      <w:bookmarkEnd w:id="401"/>
    </w:p>
  </w:comment>
  <w:comment w:id="399" w:author="Michael Hammond" w:date="2019-12-19T13:28:00Z" w:initials="MH">
    <w:p w14:paraId="6D140EBF" w14:textId="1F69A8E9" w:rsidR="005861C8" w:rsidRDefault="005861C8">
      <w:pPr>
        <w:pStyle w:val="CommentText"/>
      </w:pPr>
      <w:r>
        <w:rPr>
          <w:rStyle w:val="CommentReference"/>
        </w:rPr>
        <w:annotationRef/>
      </w:r>
      <w:r>
        <w:t xml:space="preserve">The recent levels below 16 are measured at a new gauge in a deeper spot. </w:t>
      </w:r>
    </w:p>
  </w:comment>
  <w:comment w:id="403" w:author="Michael Hammond" w:date="2019-12-19T13:29:00Z" w:initials="MH">
    <w:p w14:paraId="3381B1CF" w14:textId="3D4E6528" w:rsidR="005861C8" w:rsidRDefault="005861C8">
      <w:pPr>
        <w:pStyle w:val="CommentText"/>
      </w:pPr>
      <w:r>
        <w:rPr>
          <w:rStyle w:val="CommentReference"/>
        </w:rPr>
        <w:annotationRef/>
      </w:r>
      <w:r>
        <w:t>squashed</w:t>
      </w:r>
    </w:p>
  </w:comment>
  <w:comment w:id="440" w:author="Natasha Del Borrello" w:date="2019-12-11T14:48:00Z" w:initials="NDB">
    <w:p w14:paraId="56E7CE5E" w14:textId="3AB99C3F" w:rsidR="005861C8" w:rsidRDefault="005861C8">
      <w:pPr>
        <w:pStyle w:val="CommentText"/>
      </w:pPr>
      <w:r>
        <w:rPr>
          <w:rStyle w:val="CommentReference"/>
        </w:rPr>
        <w:annotationRef/>
      </w:r>
      <w:r>
        <w:t>It is probably not valid to present stats that rely on having a minimum level figure for the period of time in the 2000s that minimum levels couldn’t be recorded (dry at the staff gauge).</w:t>
      </w:r>
    </w:p>
  </w:comment>
  <w:comment w:id="446" w:author="Natasha Del Borrello" w:date="2019-12-11T14:55:00Z" w:initials="NDB">
    <w:p w14:paraId="3830CB5F" w14:textId="6123560A" w:rsidR="005861C8" w:rsidRDefault="005861C8">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5861C8" w:rsidRDefault="005861C8">
      <w:pPr>
        <w:pStyle w:val="CommentText"/>
      </w:pPr>
      <w:r>
        <w:t xml:space="preserve">Values for Pipidinny listed in WAWA 1995 are waterbird habitat and potential opportunities for bird-watching. </w:t>
      </w:r>
    </w:p>
    <w:p w14:paraId="6CBCF953" w14:textId="47995A20" w:rsidR="005861C8" w:rsidRDefault="005861C8">
      <w:pPr>
        <w:pStyle w:val="CommentText"/>
      </w:pPr>
      <w:r>
        <w:t>Objectives stated in WAWA 1995 are to:</w:t>
      </w:r>
    </w:p>
    <w:p w14:paraId="28B5D193" w14:textId="127E82BE" w:rsidR="005861C8" w:rsidRDefault="005861C8">
      <w:pPr>
        <w:pStyle w:val="CommentText"/>
      </w:pPr>
      <w:r>
        <w:t>Maintain and enhance wetland vegetation</w:t>
      </w:r>
    </w:p>
    <w:p w14:paraId="44447D0F" w14:textId="1A6A61C8" w:rsidR="005861C8" w:rsidRDefault="005861C8">
      <w:pPr>
        <w:pStyle w:val="CommentText"/>
      </w:pPr>
      <w:r>
        <w:t>Protect and enhance waterbird habitats</w:t>
      </w:r>
    </w:p>
    <w:p w14:paraId="48D1B2FE" w14:textId="2C404200" w:rsidR="005861C8" w:rsidRDefault="005861C8">
      <w:pPr>
        <w:pStyle w:val="CommentText"/>
      </w:pPr>
    </w:p>
  </w:comment>
  <w:comment w:id="452" w:author="Natasha Del Borrello" w:date="2019-12-11T15:21:00Z" w:initials="NDB">
    <w:p w14:paraId="2F62A403" w14:textId="79CB65DB" w:rsidR="005861C8" w:rsidRDefault="005861C8">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borefield. </w:t>
      </w:r>
    </w:p>
  </w:comment>
  <w:comment w:id="458" w:author="Natasha Del Borrello" w:date="2019-12-11T15:33:00Z" w:initials="NDB">
    <w:p w14:paraId="0B0F82B1" w14:textId="68C884D4" w:rsidR="005861C8" w:rsidRDefault="005861C8">
      <w:pPr>
        <w:pStyle w:val="CommentText"/>
      </w:pPr>
      <w:r>
        <w:rPr>
          <w:rStyle w:val="CommentReference"/>
        </w:rPr>
        <w:annotationRef/>
      </w:r>
      <w:r>
        <w:t>What other processes? This statement may need further explanation.</w:t>
      </w:r>
    </w:p>
  </w:comment>
  <w:comment w:id="461" w:author="Natasha Del Borrello" w:date="2019-12-11T15:34:00Z" w:initials="NDB">
    <w:p w14:paraId="6F9CA522" w14:textId="189A929C" w:rsidR="005861C8" w:rsidRDefault="005861C8">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462" w:author="Natasha Del Borrello" w:date="2019-12-11T15:51:00Z" w:initials="NDB">
    <w:p w14:paraId="6563140A" w14:textId="71987210" w:rsidR="005861C8" w:rsidRDefault="005861C8">
      <w:pPr>
        <w:pStyle w:val="CommentText"/>
      </w:pPr>
      <w:r>
        <w:rPr>
          <w:rStyle w:val="CommentReference"/>
        </w:rPr>
        <w:annotationRef/>
      </w:r>
      <w:r>
        <w:t>Invertebrate communities would have referred to macroinvertebrate communities, as originally (in the ‘90s when planning for the Lexia borefield was happening) the wetland was seasonally inundated. However, I don’t think it’s ever been wet enough to sample for macros since the conditions were set in 1999. So the condition really is irrelevant now. At the time of the proposal to the EPA, not even baseline data had been gathered, so that was one of the original conditions (to gather baseline data), but the wetland never had enough water in it to do that.</w:t>
      </w:r>
    </w:p>
  </w:comment>
  <w:comment w:id="465" w:author="Natasha Del Borrello" w:date="2019-12-11T16:03:00Z" w:initials="NDB">
    <w:p w14:paraId="150AC879" w14:textId="3FF90FDD" w:rsidR="005861C8" w:rsidRDefault="005861C8">
      <w:pPr>
        <w:pStyle w:val="CommentText"/>
      </w:pPr>
      <w:r>
        <w:rPr>
          <w:rStyle w:val="CommentReference"/>
        </w:rPr>
        <w:annotationRef/>
      </w:r>
      <w:r>
        <w:t>No plot to show this?</w:t>
      </w:r>
    </w:p>
  </w:comment>
  <w:comment w:id="517" w:author="Natasha Del Borrello" w:date="2019-12-12T15:48:00Z" w:initials="NDB">
    <w:p w14:paraId="23D3C718" w14:textId="500424A1" w:rsidR="005861C8" w:rsidRDefault="005861C8">
      <w:pPr>
        <w:pStyle w:val="CommentText"/>
      </w:pPr>
      <w:r>
        <w:rPr>
          <w:rStyle w:val="CommentReference"/>
        </w:rPr>
        <w:annotationRef/>
      </w:r>
      <w:r>
        <w:t>?</w:t>
      </w:r>
    </w:p>
  </w:comment>
  <w:comment w:id="520" w:author="Natasha Del Borrello" w:date="2019-12-12T15:54:00Z" w:initials="NDB">
    <w:p w14:paraId="0E85B0F7" w14:textId="2246E2AA" w:rsidR="005861C8" w:rsidRDefault="005861C8">
      <w:pPr>
        <w:pStyle w:val="CommentText"/>
      </w:pPr>
      <w:r>
        <w:rPr>
          <w:rStyle w:val="CommentReference"/>
        </w:rPr>
        <w:annotationRef/>
      </w:r>
      <w:r>
        <w:t>It’s difficult to see this on the plot when only the end years are marked.</w:t>
      </w:r>
    </w:p>
  </w:comment>
  <w:comment w:id="614" w:author="Michael Hammond" w:date="2019-12-19T15:03:00Z" w:initials="MH">
    <w:p w14:paraId="38D104D7" w14:textId="2B7D489F" w:rsidR="005861C8" w:rsidRDefault="005861C8">
      <w:pPr>
        <w:pStyle w:val="CommentText"/>
      </w:pPr>
      <w:r>
        <w:rPr>
          <w:rStyle w:val="CommentReference"/>
        </w:rPr>
        <w:annotationRef/>
      </w:r>
      <w:r>
        <w:t xml:space="preserve">I don’t think that a lot of this comparison between wetlands info is important for this report. </w:t>
      </w:r>
    </w:p>
  </w:comment>
  <w:comment w:id="615" w:author="Natasha Del Borrello" w:date="2019-12-16T10:23:00Z" w:initials="NDB">
    <w:p w14:paraId="70B44275" w14:textId="77777777" w:rsidR="005861C8" w:rsidRDefault="005861C8">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A9C0FEE" w14:textId="4E668901" w:rsidR="005861C8" w:rsidRDefault="005861C8">
      <w:pPr>
        <w:pStyle w:val="CommentText"/>
      </w:pPr>
    </w:p>
  </w:comment>
  <w:comment w:id="621" w:author="Natasha Del Borrello" w:date="2019-12-16T10:33:00Z" w:initials="NDB">
    <w:p w14:paraId="7C6B128E" w14:textId="0B90AD39" w:rsidR="005861C8" w:rsidRDefault="005861C8">
      <w:pPr>
        <w:pStyle w:val="CommentText"/>
      </w:pPr>
      <w:r>
        <w:rPr>
          <w:rStyle w:val="CommentReference"/>
        </w:rPr>
        <w:annotationRef/>
      </w:r>
      <w:r>
        <w:t>There may be other studies on Perth wetlands that support this conclusion?</w:t>
      </w:r>
    </w:p>
  </w:comment>
  <w:comment w:id="622" w:author="Natasha Del Borrello" w:date="2019-12-16T10:35:00Z" w:initials="NDB">
    <w:p w14:paraId="116CCAF2" w14:textId="07248ADF" w:rsidR="005861C8" w:rsidRDefault="005861C8">
      <w:pPr>
        <w:pStyle w:val="CommentText"/>
      </w:pPr>
      <w:r>
        <w:rPr>
          <w:rStyle w:val="CommentReference"/>
        </w:rPr>
        <w:annotationRef/>
      </w:r>
      <w:r>
        <w:t>Rephrase…meaning is unclear.</w:t>
      </w:r>
    </w:p>
  </w:comment>
  <w:comment w:id="617" w:author="Natasha Del Borrello" w:date="2019-12-16T10:37:00Z" w:initials="NDB">
    <w:p w14:paraId="72529668" w14:textId="1FA5B125" w:rsidR="005861C8" w:rsidRDefault="005861C8">
      <w:pPr>
        <w:pStyle w:val="CommentText"/>
      </w:pPr>
      <w:r>
        <w:rPr>
          <w:rStyle w:val="CommentReference"/>
        </w:rPr>
        <w:annotationRef/>
      </w:r>
      <w:r>
        <w:t xml:space="preserve">Similar to my previous point, I think that this exercise of comparing wetlands to one another (and the conclusions drawn from it) should really just inform the discussion on the individual wetlands and the proposed changes to thresholds. </w:t>
      </w:r>
    </w:p>
    <w:p w14:paraId="68E1F4ED" w14:textId="77777777" w:rsidR="005861C8" w:rsidRDefault="005861C8">
      <w:pPr>
        <w:pStyle w:val="CommentText"/>
      </w:pPr>
    </w:p>
    <w:p w14:paraId="19BC78AC" w14:textId="52D2E77A" w:rsidR="005861C8" w:rsidRDefault="005861C8">
      <w:pPr>
        <w:pStyle w:val="CommentText"/>
      </w:pPr>
      <w:r>
        <w:t>The information in here is all a little bit jumbled and key points and conclusions are not clear. Information that would be good to know is:</w:t>
      </w:r>
    </w:p>
    <w:p w14:paraId="7420375B" w14:textId="77777777" w:rsidR="005861C8" w:rsidRDefault="005861C8" w:rsidP="00250F73">
      <w:pPr>
        <w:pStyle w:val="CommentText"/>
        <w:numPr>
          <w:ilvl w:val="0"/>
          <w:numId w:val="15"/>
        </w:numPr>
      </w:pPr>
      <w:r>
        <w:t>Are the changes in assemblages driven by water level changes or something else, or is this unclear</w:t>
      </w:r>
    </w:p>
    <w:p w14:paraId="335F9FC4" w14:textId="570EEACD" w:rsidR="005861C8" w:rsidRDefault="005861C8" w:rsidP="00250F73">
      <w:pPr>
        <w:pStyle w:val="CommentText"/>
        <w:numPr>
          <w:ilvl w:val="0"/>
          <w:numId w:val="15"/>
        </w:numPr>
      </w:pPr>
      <w:r>
        <w:t>Are the changes on a trajectory to a particular endpoint e.g.  all the wetlands are heading towards assemblages that are less diverse and more like each other, or are the changes highly variable without a clear pathway</w:t>
      </w:r>
    </w:p>
    <w:p w14:paraId="1FF0486F" w14:textId="5BC9E249" w:rsidR="005861C8" w:rsidRDefault="005861C8" w:rsidP="00250F73">
      <w:pPr>
        <w:pStyle w:val="CommentText"/>
        <w:numPr>
          <w:ilvl w:val="0"/>
          <w:numId w:val="15"/>
        </w:numPr>
      </w:pPr>
      <w:r>
        <w:t>Are the wetland assemblages all becoming like one another, or all they all still fairly unique, but just different to their composition in 1996?</w:t>
      </w:r>
    </w:p>
  </w:comment>
  <w:comment w:id="624" w:author="Natasha Del Borrello" w:date="2019-12-16T12:35:00Z" w:initials="NDB">
    <w:p w14:paraId="508145C6" w14:textId="1EDA646B" w:rsidR="005861C8" w:rsidRDefault="005861C8">
      <w:pPr>
        <w:pStyle w:val="CommentText"/>
      </w:pPr>
      <w:r>
        <w:rPr>
          <w:rStyle w:val="CommentReference"/>
        </w:rPr>
        <w:annotationRef/>
      </w:r>
      <w:r>
        <w:t xml:space="preserve">Can these changes be correlated with declining water levels? </w:t>
      </w:r>
    </w:p>
    <w:p w14:paraId="29BC2534" w14:textId="514D559E" w:rsidR="005861C8" w:rsidRDefault="005861C8">
      <w:pPr>
        <w:pStyle w:val="CommentText"/>
      </w:pPr>
      <w:r>
        <w:t>Could the loss of any of these taxa or groups of species be considered a significant impact from the EPA’s perspective (refer to EPA’s Statement of Environmental Principles, Factors and Objectives as a guide, see below)</w:t>
      </w:r>
    </w:p>
    <w:p w14:paraId="393FF7A5" w14:textId="77777777" w:rsidR="005861C8" w:rsidRDefault="005861C8" w:rsidP="00250F73">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660C51C7"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1AA1B29" w14:textId="77777777" w:rsidR="005861C8" w:rsidRDefault="005861C8" w:rsidP="00250F73">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75E09B87"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44BB8D9E"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6A34CA47"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0640E482"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028AF31F"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279D9FF7"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650E86F2"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795BD5F1"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532B6B32"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43BC45B0"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28CA59B0"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75DF8C3A" w14:textId="77777777" w:rsidR="005861C8" w:rsidRDefault="005861C8"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6AFAF092" w14:textId="1C137E5D" w:rsidR="005861C8" w:rsidRDefault="005861C8" w:rsidP="00250F73">
      <w:pPr>
        <w:pStyle w:val="CommentText"/>
      </w:pPr>
      <w:r>
        <w:rPr>
          <w:rFonts w:ascii="OpenSans" w:hAnsi="OpenSans" w:cs="OpenSans"/>
          <w:color w:val="4D4D4F"/>
          <w:lang w:val="en-AU"/>
        </w:rPr>
        <w:t>environment and public information that informs the EPA’s assessment.</w:t>
      </w:r>
    </w:p>
  </w:comment>
  <w:comment w:id="626" w:author="Michael Hammond" w:date="2019-12-19T15:04:00Z" w:initials="MH">
    <w:p w14:paraId="0057C3EC" w14:textId="6EBF89A9" w:rsidR="005861C8" w:rsidRDefault="005861C8">
      <w:pPr>
        <w:pStyle w:val="CommentText"/>
      </w:pPr>
      <w:r>
        <w:rPr>
          <w:rStyle w:val="CommentReference"/>
        </w:rPr>
        <w:annotationRef/>
      </w:r>
      <w:r>
        <w:t xml:space="preserve">Check threshold levels against levels in these years to see if there is a chance of the taxa returning? </w:t>
      </w:r>
    </w:p>
  </w:comment>
  <w:comment w:id="633" w:author="Michael Hammond" w:date="2019-12-19T15:00:00Z" w:initials="MH">
    <w:p w14:paraId="3FFF7AB2" w14:textId="6ADB68AE" w:rsidR="005861C8" w:rsidRDefault="005861C8">
      <w:pPr>
        <w:pStyle w:val="CommentText"/>
      </w:pPr>
      <w:r>
        <w:rPr>
          <w:rStyle w:val="CommentReference"/>
        </w:rPr>
        <w:annotationRef/>
      </w:r>
      <w:r>
        <w:t>Threshold level represents a rise in levels</w:t>
      </w:r>
    </w:p>
  </w:comment>
  <w:comment w:id="634" w:author="Michael Hammond" w:date="2019-12-18T16:17:00Z" w:initials="MH">
    <w:p w14:paraId="388FF1E2" w14:textId="0BB0FE44" w:rsidR="005861C8" w:rsidRDefault="005861C8">
      <w:pPr>
        <w:pStyle w:val="CommentText"/>
      </w:pPr>
      <w:r>
        <w:rPr>
          <w:rStyle w:val="CommentReference"/>
        </w:rPr>
        <w:annotationRef/>
      </w:r>
      <w:r>
        <w:t>Threshold level represents a rise in levels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AD32E2" w15:done="0"/>
  <w15:commentEx w15:paraId="5AD77B09" w15:done="0"/>
  <w15:commentEx w15:paraId="1E502815" w15:done="0"/>
  <w15:commentEx w15:paraId="57F5BF89" w15:done="0"/>
  <w15:commentEx w15:paraId="20CAD40E" w15:done="0"/>
  <w15:commentEx w15:paraId="37DF6C02" w15:done="0"/>
  <w15:commentEx w15:paraId="152E8F27" w15:done="0"/>
  <w15:commentEx w15:paraId="3894A103" w15:done="0"/>
  <w15:commentEx w15:paraId="5D32286F" w15:done="0"/>
  <w15:commentEx w15:paraId="5A70E99C" w15:done="0"/>
  <w15:commentEx w15:paraId="49649994" w15:done="0"/>
  <w15:commentEx w15:paraId="2CB9351D" w15:done="0"/>
  <w15:commentEx w15:paraId="3C061B8E" w15:done="0"/>
  <w15:commentEx w15:paraId="2D828BDE" w15:done="0"/>
  <w15:commentEx w15:paraId="09B19499" w15:done="0"/>
  <w15:commentEx w15:paraId="7D2D2217" w15:done="0"/>
  <w15:commentEx w15:paraId="68C509F7" w15:done="0"/>
  <w15:commentEx w15:paraId="700B5838" w15:done="0"/>
  <w15:commentEx w15:paraId="703CDFFF" w15:paraIdParent="700B5838" w15:done="0"/>
  <w15:commentEx w15:paraId="3C97201F" w15:done="0"/>
  <w15:commentEx w15:paraId="63FE160F" w15:done="0"/>
  <w15:commentEx w15:paraId="1E233A41" w15:done="0"/>
  <w15:commentEx w15:paraId="2AFA8DCE" w15:done="0"/>
  <w15:commentEx w15:paraId="1625AA38" w15:done="0"/>
  <w15:commentEx w15:paraId="62F3986D" w15:done="0"/>
  <w15:commentEx w15:paraId="01880AFD" w15:done="0"/>
  <w15:commentEx w15:paraId="5CD66EC5" w15:done="0"/>
  <w15:commentEx w15:paraId="72C4E1D2" w15:done="0"/>
  <w15:commentEx w15:paraId="7B7D37CE" w15:done="0"/>
  <w15:commentEx w15:paraId="08E20595" w15:done="0"/>
  <w15:commentEx w15:paraId="3C98E7AF" w15:done="0"/>
  <w15:commentEx w15:paraId="5FA838AF" w15:done="0"/>
  <w15:commentEx w15:paraId="4C32AFBB" w15:done="0"/>
  <w15:commentEx w15:paraId="6C460C92" w15:done="0"/>
  <w15:commentEx w15:paraId="7E401A87" w15:done="0"/>
  <w15:commentEx w15:paraId="3290BE1D" w15:done="0"/>
  <w15:commentEx w15:paraId="16CDC7B5" w15:done="0"/>
  <w15:commentEx w15:paraId="35E3C468" w15:done="0"/>
  <w15:commentEx w15:paraId="1F3C4FD4" w15:done="0"/>
  <w15:commentEx w15:paraId="5D6E1839" w15:done="0"/>
  <w15:commentEx w15:paraId="7DA27DE1" w15:done="0"/>
  <w15:commentEx w15:paraId="5F31B7B6" w15:done="0"/>
  <w15:commentEx w15:paraId="27A86524" w15:done="0"/>
  <w15:commentEx w15:paraId="4EB01F02" w15:done="0"/>
  <w15:commentEx w15:paraId="17DFEED4" w15:done="0"/>
  <w15:commentEx w15:paraId="648E0BBA" w15:done="0"/>
  <w15:commentEx w15:paraId="4C49C006" w15:done="0"/>
  <w15:commentEx w15:paraId="51DBD24F" w15:done="0"/>
  <w15:commentEx w15:paraId="7DA8E35A" w15:done="0"/>
  <w15:commentEx w15:paraId="16BCEE06" w15:done="0"/>
  <w15:commentEx w15:paraId="5630D644" w15:done="0"/>
  <w15:commentEx w15:paraId="58305DEA" w15:done="0"/>
  <w15:commentEx w15:paraId="196B0FD6" w15:done="0"/>
  <w15:commentEx w15:paraId="73B2A30A" w15:done="0"/>
  <w15:commentEx w15:paraId="1CF6933D" w15:done="0"/>
  <w15:commentEx w15:paraId="1A75B422" w15:done="0"/>
  <w15:commentEx w15:paraId="20E870F1" w15:done="0"/>
  <w15:commentEx w15:paraId="2324B673" w15:done="0"/>
  <w15:commentEx w15:paraId="38354368" w15:done="0"/>
  <w15:commentEx w15:paraId="0675B640" w15:done="0"/>
  <w15:commentEx w15:paraId="6AD975BE" w15:done="0"/>
  <w15:commentEx w15:paraId="1879739A" w15:done="0"/>
  <w15:commentEx w15:paraId="6B0B1645" w15:done="0"/>
  <w15:commentEx w15:paraId="4FF9823F" w15:done="0"/>
  <w15:commentEx w15:paraId="60E494C6" w15:done="0"/>
  <w15:commentEx w15:paraId="09610F1B" w15:done="0"/>
  <w15:commentEx w15:paraId="7EB1B6EB" w15:done="0"/>
  <w15:commentEx w15:paraId="2AFF04AD" w15:done="0"/>
  <w15:commentEx w15:paraId="177312E6" w15:done="0"/>
  <w15:commentEx w15:paraId="6D140EBF" w15:done="0"/>
  <w15:commentEx w15:paraId="3381B1CF" w15:done="0"/>
  <w15:commentEx w15:paraId="56E7CE5E" w15:done="0"/>
  <w15:commentEx w15:paraId="48D1B2FE" w15:done="0"/>
  <w15:commentEx w15:paraId="2F62A403" w15:done="0"/>
  <w15:commentEx w15:paraId="0B0F82B1" w15:done="0"/>
  <w15:commentEx w15:paraId="6F9CA522" w15:done="0"/>
  <w15:commentEx w15:paraId="6563140A" w15:done="0"/>
  <w15:commentEx w15:paraId="150AC879" w15:done="0"/>
  <w15:commentEx w15:paraId="23D3C718" w15:done="0"/>
  <w15:commentEx w15:paraId="0E85B0F7" w15:done="0"/>
  <w15:commentEx w15:paraId="38D104D7" w15:done="0"/>
  <w15:commentEx w15:paraId="5A9C0FEE" w15:done="0"/>
  <w15:commentEx w15:paraId="7C6B128E" w15:done="0"/>
  <w15:commentEx w15:paraId="116CCAF2" w15:done="0"/>
  <w15:commentEx w15:paraId="1FF0486F" w15:done="0"/>
  <w15:commentEx w15:paraId="6AFAF092" w15:done="0"/>
  <w15:commentEx w15:paraId="0057C3EC" w15:done="0"/>
  <w15:commentEx w15:paraId="3FFF7AB2" w15:done="0"/>
  <w15:commentEx w15:paraId="388FF1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60FDD8" w14:textId="77777777" w:rsidR="005861C8" w:rsidRDefault="005861C8">
      <w:pPr>
        <w:spacing w:after="0"/>
      </w:pPr>
      <w:r>
        <w:separator/>
      </w:r>
    </w:p>
  </w:endnote>
  <w:endnote w:type="continuationSeparator" w:id="0">
    <w:p w14:paraId="7B812B00" w14:textId="77777777" w:rsidR="005861C8" w:rsidRDefault="005861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Oswald">
    <w:panose1 w:val="00000000000000000000"/>
    <w:charset w:val="00"/>
    <w:family w:val="swiss"/>
    <w:notTrueType/>
    <w:pitch w:val="default"/>
    <w:sig w:usb0="00000003" w:usb1="00000000" w:usb2="00000000" w:usb3="00000000" w:csb0="00000001" w:csb1="00000000"/>
  </w:font>
  <w:font w:name="OpenSans">
    <w:panose1 w:val="00000000000000000000"/>
    <w:charset w:val="00"/>
    <w:family w:val="auto"/>
    <w:notTrueType/>
    <w:pitch w:val="default"/>
    <w:sig w:usb0="00000003" w:usb1="00000000" w:usb2="00000000" w:usb3="00000000" w:csb0="00000001" w:csb1="00000000"/>
  </w:font>
  <w:font w:name="OpenSans-Italic">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728950"/>
      <w:docPartObj>
        <w:docPartGallery w:val="Page Numbers (Bottom of Page)"/>
        <w:docPartUnique/>
      </w:docPartObj>
    </w:sdtPr>
    <w:sdtEndPr>
      <w:rPr>
        <w:noProof/>
      </w:rPr>
    </w:sdtEndPr>
    <w:sdtContent>
      <w:p w14:paraId="1E6A7C63" w14:textId="12366CB4" w:rsidR="005861C8" w:rsidRDefault="005861C8">
        <w:pPr>
          <w:pStyle w:val="Footer"/>
          <w:jc w:val="center"/>
        </w:pPr>
        <w:r>
          <w:fldChar w:fldCharType="begin"/>
        </w:r>
        <w:r>
          <w:instrText xml:space="preserve"> PAGE   \* MERGEFORMAT </w:instrText>
        </w:r>
        <w:r>
          <w:fldChar w:fldCharType="separate"/>
        </w:r>
        <w:r w:rsidR="00D022FA">
          <w:rPr>
            <w:noProof/>
          </w:rPr>
          <w:t>i</w:t>
        </w:r>
        <w:r>
          <w:rPr>
            <w:noProof/>
          </w:rPr>
          <w:fldChar w:fldCharType="end"/>
        </w:r>
      </w:p>
    </w:sdtContent>
  </w:sdt>
  <w:p w14:paraId="1B5B8097" w14:textId="77777777" w:rsidR="005861C8" w:rsidRDefault="005861C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8281653"/>
      <w:docPartObj>
        <w:docPartGallery w:val="Page Numbers (Bottom of Page)"/>
        <w:docPartUnique/>
      </w:docPartObj>
    </w:sdtPr>
    <w:sdtEndPr>
      <w:rPr>
        <w:noProof/>
      </w:rPr>
    </w:sdtEndPr>
    <w:sdtContent>
      <w:p w14:paraId="79AF0596" w14:textId="34575F09" w:rsidR="005861C8" w:rsidRDefault="005861C8">
        <w:pPr>
          <w:pStyle w:val="Footer"/>
          <w:jc w:val="center"/>
        </w:pPr>
        <w:r>
          <w:fldChar w:fldCharType="begin"/>
        </w:r>
        <w:r>
          <w:instrText xml:space="preserve"> PAGE   \* MERGEFORMAT </w:instrText>
        </w:r>
        <w:r>
          <w:fldChar w:fldCharType="separate"/>
        </w:r>
        <w:r w:rsidR="00D022FA">
          <w:rPr>
            <w:noProof/>
          </w:rPr>
          <w:t>v</w:t>
        </w:r>
        <w:r>
          <w:rPr>
            <w:noProof/>
          </w:rPr>
          <w:fldChar w:fldCharType="end"/>
        </w:r>
      </w:p>
    </w:sdtContent>
  </w:sdt>
  <w:p w14:paraId="2F559C90" w14:textId="77777777" w:rsidR="005861C8" w:rsidRDefault="005861C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0817413"/>
      <w:docPartObj>
        <w:docPartGallery w:val="Page Numbers (Bottom of Page)"/>
        <w:docPartUnique/>
      </w:docPartObj>
    </w:sdtPr>
    <w:sdtEndPr>
      <w:rPr>
        <w:noProof/>
      </w:rPr>
    </w:sdtEndPr>
    <w:sdtContent>
      <w:p w14:paraId="15F9B43E" w14:textId="1F202F9C" w:rsidR="005861C8" w:rsidRDefault="005861C8">
        <w:pPr>
          <w:pStyle w:val="Footer"/>
          <w:jc w:val="center"/>
        </w:pPr>
        <w:r>
          <w:fldChar w:fldCharType="begin"/>
        </w:r>
        <w:r>
          <w:instrText xml:space="preserve"> PAGE   \* MERGEFORMAT </w:instrText>
        </w:r>
        <w:r>
          <w:fldChar w:fldCharType="separate"/>
        </w:r>
        <w:r w:rsidR="00502299">
          <w:rPr>
            <w:noProof/>
          </w:rPr>
          <w:t>112</w:t>
        </w:r>
        <w:r>
          <w:rPr>
            <w:noProof/>
          </w:rPr>
          <w:fldChar w:fldCharType="end"/>
        </w:r>
      </w:p>
    </w:sdtContent>
  </w:sdt>
  <w:p w14:paraId="0E10C104" w14:textId="77777777" w:rsidR="005861C8" w:rsidRDefault="005861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18B45" w14:textId="77777777" w:rsidR="005861C8" w:rsidRDefault="005861C8">
      <w:r>
        <w:separator/>
      </w:r>
    </w:p>
  </w:footnote>
  <w:footnote w:type="continuationSeparator" w:id="0">
    <w:p w14:paraId="44D2DE68" w14:textId="77777777" w:rsidR="005861C8" w:rsidRDefault="005861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3"/>
  </w:num>
  <w:num w:numId="16">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Hammond">
    <w15:presenceInfo w15:providerId="None" w15:userId="Michael Hammond"/>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7A6"/>
    <w:rsid w:val="00011C8B"/>
    <w:rsid w:val="00011FCB"/>
    <w:rsid w:val="00013E4C"/>
    <w:rsid w:val="00016946"/>
    <w:rsid w:val="00020D59"/>
    <w:rsid w:val="00021B1C"/>
    <w:rsid w:val="00023E16"/>
    <w:rsid w:val="00024184"/>
    <w:rsid w:val="00027B7F"/>
    <w:rsid w:val="00035D97"/>
    <w:rsid w:val="00036CBF"/>
    <w:rsid w:val="00042ECD"/>
    <w:rsid w:val="00050E70"/>
    <w:rsid w:val="000520C9"/>
    <w:rsid w:val="00064497"/>
    <w:rsid w:val="000671D0"/>
    <w:rsid w:val="0009266B"/>
    <w:rsid w:val="000966A6"/>
    <w:rsid w:val="000A1AAA"/>
    <w:rsid w:val="000B3842"/>
    <w:rsid w:val="000B5A1B"/>
    <w:rsid w:val="000D3BD8"/>
    <w:rsid w:val="000D6675"/>
    <w:rsid w:val="000F73DE"/>
    <w:rsid w:val="000F79C6"/>
    <w:rsid w:val="000F7F16"/>
    <w:rsid w:val="00102C29"/>
    <w:rsid w:val="00103649"/>
    <w:rsid w:val="001049DF"/>
    <w:rsid w:val="00110F74"/>
    <w:rsid w:val="0012555B"/>
    <w:rsid w:val="00137450"/>
    <w:rsid w:val="00143C4B"/>
    <w:rsid w:val="001474B4"/>
    <w:rsid w:val="001504FD"/>
    <w:rsid w:val="001551D5"/>
    <w:rsid w:val="00160FA5"/>
    <w:rsid w:val="00165588"/>
    <w:rsid w:val="0018522B"/>
    <w:rsid w:val="00187EBF"/>
    <w:rsid w:val="001A7494"/>
    <w:rsid w:val="001B03DC"/>
    <w:rsid w:val="001C7C7C"/>
    <w:rsid w:val="001D584F"/>
    <w:rsid w:val="001E6A01"/>
    <w:rsid w:val="0020168A"/>
    <w:rsid w:val="00205BA8"/>
    <w:rsid w:val="00212C2D"/>
    <w:rsid w:val="002130E8"/>
    <w:rsid w:val="00215B5A"/>
    <w:rsid w:val="00225C5A"/>
    <w:rsid w:val="002268A3"/>
    <w:rsid w:val="002301E4"/>
    <w:rsid w:val="00241DC0"/>
    <w:rsid w:val="00243E11"/>
    <w:rsid w:val="0025044F"/>
    <w:rsid w:val="00250F73"/>
    <w:rsid w:val="00252524"/>
    <w:rsid w:val="00255154"/>
    <w:rsid w:val="002611DF"/>
    <w:rsid w:val="00285288"/>
    <w:rsid w:val="002926D9"/>
    <w:rsid w:val="0029441A"/>
    <w:rsid w:val="002952F1"/>
    <w:rsid w:val="002A1D02"/>
    <w:rsid w:val="002A4589"/>
    <w:rsid w:val="002A6B96"/>
    <w:rsid w:val="002C2831"/>
    <w:rsid w:val="002C5DE1"/>
    <w:rsid w:val="002C73E7"/>
    <w:rsid w:val="002F3052"/>
    <w:rsid w:val="002F4210"/>
    <w:rsid w:val="003010B8"/>
    <w:rsid w:val="003034CA"/>
    <w:rsid w:val="00311968"/>
    <w:rsid w:val="00326731"/>
    <w:rsid w:val="00331515"/>
    <w:rsid w:val="0033498A"/>
    <w:rsid w:val="00344A98"/>
    <w:rsid w:val="003573F7"/>
    <w:rsid w:val="00376A55"/>
    <w:rsid w:val="00383A80"/>
    <w:rsid w:val="003879B5"/>
    <w:rsid w:val="00391429"/>
    <w:rsid w:val="003A4C2E"/>
    <w:rsid w:val="003B09F5"/>
    <w:rsid w:val="003B1508"/>
    <w:rsid w:val="003B3322"/>
    <w:rsid w:val="003B5E76"/>
    <w:rsid w:val="003C37C8"/>
    <w:rsid w:val="003C5BBA"/>
    <w:rsid w:val="003C668E"/>
    <w:rsid w:val="003D6676"/>
    <w:rsid w:val="003E22E5"/>
    <w:rsid w:val="003E3795"/>
    <w:rsid w:val="00405310"/>
    <w:rsid w:val="0041346D"/>
    <w:rsid w:val="00415EF0"/>
    <w:rsid w:val="00446042"/>
    <w:rsid w:val="0045133C"/>
    <w:rsid w:val="004553A2"/>
    <w:rsid w:val="00460857"/>
    <w:rsid w:val="00460FC9"/>
    <w:rsid w:val="00464BED"/>
    <w:rsid w:val="00480A84"/>
    <w:rsid w:val="00493106"/>
    <w:rsid w:val="004961E6"/>
    <w:rsid w:val="004B0E9C"/>
    <w:rsid w:val="004D3FF4"/>
    <w:rsid w:val="004E0406"/>
    <w:rsid w:val="004E29B3"/>
    <w:rsid w:val="004F0645"/>
    <w:rsid w:val="00502299"/>
    <w:rsid w:val="00531666"/>
    <w:rsid w:val="00551096"/>
    <w:rsid w:val="005542F6"/>
    <w:rsid w:val="00577045"/>
    <w:rsid w:val="0058433F"/>
    <w:rsid w:val="005847E0"/>
    <w:rsid w:val="005861C8"/>
    <w:rsid w:val="005863C8"/>
    <w:rsid w:val="00590956"/>
    <w:rsid w:val="00590D07"/>
    <w:rsid w:val="00593790"/>
    <w:rsid w:val="005A6A65"/>
    <w:rsid w:val="005B20CF"/>
    <w:rsid w:val="005B7F24"/>
    <w:rsid w:val="005C5E09"/>
    <w:rsid w:val="005D0F16"/>
    <w:rsid w:val="005D6919"/>
    <w:rsid w:val="005E13D0"/>
    <w:rsid w:val="005E1D36"/>
    <w:rsid w:val="005E4CC0"/>
    <w:rsid w:val="005E6B38"/>
    <w:rsid w:val="005E71ED"/>
    <w:rsid w:val="0060102C"/>
    <w:rsid w:val="006029F2"/>
    <w:rsid w:val="00607338"/>
    <w:rsid w:val="00607DBC"/>
    <w:rsid w:val="006110AD"/>
    <w:rsid w:val="006124C4"/>
    <w:rsid w:val="00616517"/>
    <w:rsid w:val="00617B77"/>
    <w:rsid w:val="00624317"/>
    <w:rsid w:val="00640A9B"/>
    <w:rsid w:val="00640E62"/>
    <w:rsid w:val="00650B64"/>
    <w:rsid w:val="0065471D"/>
    <w:rsid w:val="006660FB"/>
    <w:rsid w:val="00674C3E"/>
    <w:rsid w:val="00674E00"/>
    <w:rsid w:val="00675EAE"/>
    <w:rsid w:val="006953BE"/>
    <w:rsid w:val="006A06F1"/>
    <w:rsid w:val="006A2BFF"/>
    <w:rsid w:val="006A58E8"/>
    <w:rsid w:val="006A76DF"/>
    <w:rsid w:val="006B119A"/>
    <w:rsid w:val="006B1631"/>
    <w:rsid w:val="006B335C"/>
    <w:rsid w:val="006B70D6"/>
    <w:rsid w:val="006C6981"/>
    <w:rsid w:val="006D293B"/>
    <w:rsid w:val="006D3BCE"/>
    <w:rsid w:val="006E1707"/>
    <w:rsid w:val="006E7227"/>
    <w:rsid w:val="006F0AF2"/>
    <w:rsid w:val="006F391E"/>
    <w:rsid w:val="006F3E30"/>
    <w:rsid w:val="006F56F8"/>
    <w:rsid w:val="00701F60"/>
    <w:rsid w:val="00704D5B"/>
    <w:rsid w:val="00716AB9"/>
    <w:rsid w:val="007177D1"/>
    <w:rsid w:val="00722CBA"/>
    <w:rsid w:val="00725A14"/>
    <w:rsid w:val="007277BA"/>
    <w:rsid w:val="0074296D"/>
    <w:rsid w:val="00744EE5"/>
    <w:rsid w:val="00751B91"/>
    <w:rsid w:val="00752045"/>
    <w:rsid w:val="00765125"/>
    <w:rsid w:val="00765D82"/>
    <w:rsid w:val="00766FA4"/>
    <w:rsid w:val="00775D86"/>
    <w:rsid w:val="00784D58"/>
    <w:rsid w:val="00785529"/>
    <w:rsid w:val="007955CA"/>
    <w:rsid w:val="00797981"/>
    <w:rsid w:val="007A2B91"/>
    <w:rsid w:val="007A36F2"/>
    <w:rsid w:val="007A4ED9"/>
    <w:rsid w:val="007C2274"/>
    <w:rsid w:val="007D0E4C"/>
    <w:rsid w:val="007D1810"/>
    <w:rsid w:val="007F7C6C"/>
    <w:rsid w:val="00811A6E"/>
    <w:rsid w:val="00813612"/>
    <w:rsid w:val="00824964"/>
    <w:rsid w:val="00832088"/>
    <w:rsid w:val="00832C23"/>
    <w:rsid w:val="00841F7F"/>
    <w:rsid w:val="008440DC"/>
    <w:rsid w:val="00844606"/>
    <w:rsid w:val="0088178A"/>
    <w:rsid w:val="008954A1"/>
    <w:rsid w:val="008A1AA4"/>
    <w:rsid w:val="008A2BF5"/>
    <w:rsid w:val="008A49C4"/>
    <w:rsid w:val="008A7481"/>
    <w:rsid w:val="008A7ECB"/>
    <w:rsid w:val="008C75A4"/>
    <w:rsid w:val="008D15F7"/>
    <w:rsid w:val="008D67BE"/>
    <w:rsid w:val="008D6863"/>
    <w:rsid w:val="008E597C"/>
    <w:rsid w:val="008F771A"/>
    <w:rsid w:val="0090206E"/>
    <w:rsid w:val="00903054"/>
    <w:rsid w:val="0090510E"/>
    <w:rsid w:val="00905D92"/>
    <w:rsid w:val="009065AF"/>
    <w:rsid w:val="00925890"/>
    <w:rsid w:val="00930F45"/>
    <w:rsid w:val="00935754"/>
    <w:rsid w:val="00945104"/>
    <w:rsid w:val="00954E4F"/>
    <w:rsid w:val="00957A15"/>
    <w:rsid w:val="009705A4"/>
    <w:rsid w:val="00970B5F"/>
    <w:rsid w:val="00972EF0"/>
    <w:rsid w:val="0097711D"/>
    <w:rsid w:val="00982843"/>
    <w:rsid w:val="00984D81"/>
    <w:rsid w:val="00987C79"/>
    <w:rsid w:val="00990CA7"/>
    <w:rsid w:val="00991D47"/>
    <w:rsid w:val="0099553B"/>
    <w:rsid w:val="009A07B3"/>
    <w:rsid w:val="009A33A7"/>
    <w:rsid w:val="009A369F"/>
    <w:rsid w:val="009B710F"/>
    <w:rsid w:val="009C45C5"/>
    <w:rsid w:val="009E351D"/>
    <w:rsid w:val="009F3FDA"/>
    <w:rsid w:val="00A04E66"/>
    <w:rsid w:val="00A05414"/>
    <w:rsid w:val="00A11ACC"/>
    <w:rsid w:val="00A15EAD"/>
    <w:rsid w:val="00A20FA4"/>
    <w:rsid w:val="00A22BD0"/>
    <w:rsid w:val="00A35F19"/>
    <w:rsid w:val="00A45DC1"/>
    <w:rsid w:val="00A517F5"/>
    <w:rsid w:val="00A5516F"/>
    <w:rsid w:val="00A61DAC"/>
    <w:rsid w:val="00A93A8E"/>
    <w:rsid w:val="00A97807"/>
    <w:rsid w:val="00AA583F"/>
    <w:rsid w:val="00AB2494"/>
    <w:rsid w:val="00AB2ACC"/>
    <w:rsid w:val="00AB7380"/>
    <w:rsid w:val="00AE163F"/>
    <w:rsid w:val="00AF0AC1"/>
    <w:rsid w:val="00AF59FA"/>
    <w:rsid w:val="00B03619"/>
    <w:rsid w:val="00B15874"/>
    <w:rsid w:val="00B23D47"/>
    <w:rsid w:val="00B51F16"/>
    <w:rsid w:val="00B63EBE"/>
    <w:rsid w:val="00B7038B"/>
    <w:rsid w:val="00B75F5F"/>
    <w:rsid w:val="00B86B75"/>
    <w:rsid w:val="00B87A46"/>
    <w:rsid w:val="00B913B5"/>
    <w:rsid w:val="00BA23A4"/>
    <w:rsid w:val="00BB1D9F"/>
    <w:rsid w:val="00BB5F36"/>
    <w:rsid w:val="00BC0C4D"/>
    <w:rsid w:val="00BC48D5"/>
    <w:rsid w:val="00BC6943"/>
    <w:rsid w:val="00BC70BD"/>
    <w:rsid w:val="00BD0360"/>
    <w:rsid w:val="00BE0B7D"/>
    <w:rsid w:val="00BE58D1"/>
    <w:rsid w:val="00BE59F5"/>
    <w:rsid w:val="00BF0D01"/>
    <w:rsid w:val="00BF22C7"/>
    <w:rsid w:val="00BF56FE"/>
    <w:rsid w:val="00C04041"/>
    <w:rsid w:val="00C16D12"/>
    <w:rsid w:val="00C25E3E"/>
    <w:rsid w:val="00C34F5F"/>
    <w:rsid w:val="00C36279"/>
    <w:rsid w:val="00C4085E"/>
    <w:rsid w:val="00C436FA"/>
    <w:rsid w:val="00C531E6"/>
    <w:rsid w:val="00C74F20"/>
    <w:rsid w:val="00C91B33"/>
    <w:rsid w:val="00C91FCE"/>
    <w:rsid w:val="00C92A7C"/>
    <w:rsid w:val="00CA5E39"/>
    <w:rsid w:val="00CB33E4"/>
    <w:rsid w:val="00CB6976"/>
    <w:rsid w:val="00CC7D25"/>
    <w:rsid w:val="00CF2388"/>
    <w:rsid w:val="00CF34EC"/>
    <w:rsid w:val="00CF4C8F"/>
    <w:rsid w:val="00D022FA"/>
    <w:rsid w:val="00D07235"/>
    <w:rsid w:val="00D22E63"/>
    <w:rsid w:val="00D23B19"/>
    <w:rsid w:val="00D43C15"/>
    <w:rsid w:val="00D46F6E"/>
    <w:rsid w:val="00D47729"/>
    <w:rsid w:val="00D54E8F"/>
    <w:rsid w:val="00D621E7"/>
    <w:rsid w:val="00D63BE4"/>
    <w:rsid w:val="00D67818"/>
    <w:rsid w:val="00D678F4"/>
    <w:rsid w:val="00D75615"/>
    <w:rsid w:val="00D85834"/>
    <w:rsid w:val="00DA2C62"/>
    <w:rsid w:val="00DC5EDD"/>
    <w:rsid w:val="00DC6AF5"/>
    <w:rsid w:val="00DD1629"/>
    <w:rsid w:val="00DD491D"/>
    <w:rsid w:val="00DD753B"/>
    <w:rsid w:val="00DE24E4"/>
    <w:rsid w:val="00DF2969"/>
    <w:rsid w:val="00DF70D1"/>
    <w:rsid w:val="00E0136A"/>
    <w:rsid w:val="00E161BA"/>
    <w:rsid w:val="00E20EBA"/>
    <w:rsid w:val="00E23E8B"/>
    <w:rsid w:val="00E314D4"/>
    <w:rsid w:val="00E315A3"/>
    <w:rsid w:val="00E3659C"/>
    <w:rsid w:val="00E37B27"/>
    <w:rsid w:val="00E5180C"/>
    <w:rsid w:val="00E52289"/>
    <w:rsid w:val="00E5466B"/>
    <w:rsid w:val="00E610A6"/>
    <w:rsid w:val="00E62F0C"/>
    <w:rsid w:val="00E73D03"/>
    <w:rsid w:val="00E74E23"/>
    <w:rsid w:val="00E8455C"/>
    <w:rsid w:val="00ED2E14"/>
    <w:rsid w:val="00EE1800"/>
    <w:rsid w:val="00EF0606"/>
    <w:rsid w:val="00EF532E"/>
    <w:rsid w:val="00EF7576"/>
    <w:rsid w:val="00F119C7"/>
    <w:rsid w:val="00F55A9C"/>
    <w:rsid w:val="00F62BCF"/>
    <w:rsid w:val="00F6789A"/>
    <w:rsid w:val="00F7146D"/>
    <w:rsid w:val="00F76DE8"/>
    <w:rsid w:val="00F8141B"/>
    <w:rsid w:val="00F842EA"/>
    <w:rsid w:val="00F85F0C"/>
    <w:rsid w:val="00F87EBE"/>
    <w:rsid w:val="00F90108"/>
    <w:rsid w:val="00F953FF"/>
    <w:rsid w:val="00FA23FD"/>
    <w:rsid w:val="00FA424B"/>
    <w:rsid w:val="00FA604C"/>
    <w:rsid w:val="00FA7B03"/>
    <w:rsid w:val="00FB199A"/>
    <w:rsid w:val="00FB4D96"/>
    <w:rsid w:val="00FC1E2D"/>
    <w:rsid w:val="00FC4C98"/>
    <w:rsid w:val="00FF125C"/>
    <w:rsid w:val="00FF34C3"/>
    <w:rsid w:val="00FF4442"/>
    <w:rsid w:val="00FF53D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
    <w:name w:val="Unresolved Mention"/>
    <w:basedOn w:val="DefaultParagraphFont"/>
    <w:uiPriority w:val="99"/>
    <w:semiHidden/>
    <w:unhideWhenUsed/>
    <w:rsid w:val="00E365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doi.org/10.1111/j.1467-9868.2010.00749.x"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www.water.wa.gov.au/maps-and-data/monitoring/water-information-reporting" TargetMode="External"/><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doi.org/10.1016/j.foreco.2018.04.032"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doi.org/10.1175/JCLI3700.1" TargetMode="External"/><Relationship Id="rId85" Type="http://schemas.openxmlformats.org/officeDocument/2006/relationships/hyperlink" Target="https://doi.org/10.1007/s00442-001-0855-7"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oi.org/10.1007/s10750-008-9692-6"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oi.org/10.1111/2041-210X.12514"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7EBF2-88CB-4C46-8305-8422B7278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132</Pages>
  <Words>30101</Words>
  <Characters>171582</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201281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Natasha Del Borrello</cp:lastModifiedBy>
  <cp:revision>2</cp:revision>
  <dcterms:created xsi:type="dcterms:W3CDTF">2019-12-19T08:13:00Z</dcterms:created>
  <dcterms:modified xsi:type="dcterms:W3CDTF">2019-12-19T08:13:00Z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